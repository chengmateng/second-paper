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7B32" w14:textId="77777777" w:rsidR="00DB55A1" w:rsidRDefault="00DB55A1"/>
    <w:p w14:paraId="717A11CA" w14:textId="77777777" w:rsidR="00DB55A1" w:rsidRDefault="00000000">
      <w:pPr>
        <w:jc w:val="center"/>
        <w:rPr>
          <w:b/>
          <w:color w:val="000000"/>
          <w:sz w:val="28"/>
          <w:szCs w:val="28"/>
        </w:rPr>
      </w:pPr>
      <w:r>
        <w:rPr>
          <w:b/>
          <w:color w:val="000000"/>
          <w:sz w:val="28"/>
          <w:szCs w:val="28"/>
        </w:rPr>
        <w:t>State-of-the-Art Review of Coastal Community Resilience Analysis</w:t>
      </w:r>
    </w:p>
    <w:p w14:paraId="73097069" w14:textId="6C81DB4F" w:rsidR="00DB55A1" w:rsidRDefault="00000000">
      <w:pPr>
        <w:jc w:val="center"/>
        <w:rPr>
          <w:b/>
          <w:color w:val="000000"/>
        </w:rPr>
      </w:pPr>
      <w:proofErr w:type="spellStart"/>
      <w:r>
        <w:rPr>
          <w:b/>
          <w:color w:val="000000"/>
        </w:rPr>
        <w:t>Mateng</w:t>
      </w:r>
      <w:proofErr w:type="spellEnd"/>
      <w:r>
        <w:rPr>
          <w:b/>
          <w:color w:val="000000"/>
        </w:rPr>
        <w:t xml:space="preserve"> Cheng</w:t>
      </w:r>
      <w:r>
        <w:rPr>
          <w:rStyle w:val="FootnoteReference"/>
        </w:rPr>
        <w:footnoteReference w:id="1"/>
      </w:r>
      <w:r>
        <w:rPr>
          <w:b/>
          <w:color w:val="000000"/>
        </w:rPr>
        <w:t xml:space="preserve">, Ram Krishna </w:t>
      </w:r>
      <w:proofErr w:type="spellStart"/>
      <w:r>
        <w:rPr>
          <w:b/>
          <w:color w:val="000000"/>
        </w:rPr>
        <w:t>Mazumder</w:t>
      </w:r>
      <w:proofErr w:type="spellEnd"/>
      <w:r>
        <w:rPr>
          <w:rStyle w:val="FootnoteReference"/>
        </w:rPr>
        <w:footnoteReference w:id="2"/>
      </w:r>
      <w:r>
        <w:rPr>
          <w:b/>
          <w:color w:val="000000"/>
        </w:rPr>
        <w:t xml:space="preserve"> and Yue Li</w:t>
      </w:r>
      <w:r>
        <w:rPr>
          <w:rStyle w:val="FootnoteReference"/>
        </w:rPr>
        <w:footnoteReference w:id="3"/>
      </w:r>
    </w:p>
    <w:p w14:paraId="14EBEDCA" w14:textId="77777777" w:rsidR="00DB55A1" w:rsidRDefault="00DB55A1">
      <w:pPr>
        <w:rPr>
          <w:b/>
        </w:rPr>
      </w:pPr>
    </w:p>
    <w:p w14:paraId="3A0E2BC9" w14:textId="77777777" w:rsidR="00DB55A1" w:rsidRDefault="00DB55A1">
      <w:pPr>
        <w:pStyle w:val="Heading1"/>
        <w:spacing w:line="360" w:lineRule="auto"/>
        <w:rPr>
          <w:b w:val="0"/>
          <w:bCs w:val="0"/>
          <w:caps w:val="0"/>
          <w:color w:val="000000"/>
          <w:spacing w:val="0"/>
          <w:kern w:val="2"/>
          <w:sz w:val="24"/>
        </w:rPr>
      </w:pPr>
    </w:p>
    <w:p w14:paraId="4CB289D9" w14:textId="77777777" w:rsidR="00DB55A1" w:rsidRDefault="00000000">
      <w:commentRangeStart w:id="0"/>
      <w:r>
        <w:rPr>
          <w:b/>
          <w:bCs/>
        </w:rPr>
        <w:t>Abstracts</w:t>
      </w:r>
      <w:commentRangeEnd w:id="0"/>
      <w:r>
        <w:rPr>
          <w:rStyle w:val="CommentReference"/>
        </w:rPr>
        <w:commentReference w:id="0"/>
      </w:r>
    </w:p>
    <w:p w14:paraId="6DE37CFA" w14:textId="77777777" w:rsidR="00DB55A1" w:rsidRDefault="00000000">
      <w:r>
        <w:t xml:space="preserve">In recent decades, the intensity and frequencies of natural hazards are increasing as climate change and billions of economic losses happened on coastal regions in the United States every year. Many researchers have raised interest in </w:t>
      </w:r>
      <w:r>
        <w:rPr>
          <w:rFonts w:hint="eastAsia"/>
        </w:rPr>
        <w:t>q</w:t>
      </w:r>
      <w:r>
        <w:t>uantifying of community resilience and the recovery process. In this paper, all required analysis before quantifying the resilience of community is summarized into three components: hazard analysis, fragility analysis and loss analysis. Also, the latest methods to quantify the resilience are summarized. Furthermore, a review of life-cycle analysis which includes deterioration process and recovery process are proposed. Finally, some limitations and future directions are presented.</w:t>
      </w:r>
    </w:p>
    <w:p w14:paraId="4B3E7B61" w14:textId="77777777" w:rsidR="00DB55A1" w:rsidRDefault="00DB55A1"/>
    <w:p w14:paraId="37101C1E" w14:textId="77777777" w:rsidR="00DB55A1" w:rsidRDefault="00000000">
      <w:pPr>
        <w:pStyle w:val="Heading1"/>
        <w:numPr>
          <w:ilvl w:val="0"/>
          <w:numId w:val="1"/>
        </w:numPr>
        <w:ind w:left="357" w:hanging="357"/>
      </w:pPr>
      <w:r>
        <w:t>Introduction</w:t>
      </w:r>
    </w:p>
    <w:p w14:paraId="0013899D" w14:textId="77777777" w:rsidR="00DB55A1" w:rsidRDefault="00DB55A1"/>
    <w:p w14:paraId="0892EFEE" w14:textId="77777777" w:rsidR="00DB55A1" w:rsidRDefault="00000000">
      <w:pPr>
        <w:jc w:val="both"/>
      </w:pPr>
      <w:r>
        <w:t>Coastal communities in the U.S. are susceptible to natural disasters and increasable vulnerability with population growth and urban development. Effect of climate changes poses increasing threat to coastal life and society (Adhikari et al. 2021). [</w:t>
      </w:r>
      <w:r>
        <w:rPr>
          <w:highlight w:val="yellow"/>
        </w:rPr>
        <w:t>This section should discuss what is the goal of this paper with adequate literature review</w:t>
      </w:r>
      <w:r>
        <w:t xml:space="preserve">]. </w:t>
      </w:r>
    </w:p>
    <w:p w14:paraId="080B312B" w14:textId="77777777" w:rsidR="00DB55A1" w:rsidRDefault="00DB55A1">
      <w:pPr>
        <w:jc w:val="both"/>
      </w:pPr>
    </w:p>
    <w:p w14:paraId="3069E621" w14:textId="77777777" w:rsidR="00DB55A1" w:rsidRDefault="00000000">
      <w:pPr>
        <w:jc w:val="both"/>
      </w:pPr>
      <w:r>
        <w:t>Paragraph 1: [</w:t>
      </w:r>
      <w:r>
        <w:rPr>
          <w:highlight w:val="yellow"/>
        </w:rPr>
        <w:t xml:space="preserve">write a 500-word paragraph the impact of hurricanes, floods, etc. in the </w:t>
      </w:r>
      <w:proofErr w:type="spellStart"/>
      <w:r>
        <w:rPr>
          <w:highlight w:val="yellow"/>
        </w:rPr>
        <w:t>U.S</w:t>
      </w:r>
      <w:proofErr w:type="spellEnd"/>
      <w:r>
        <w:rPr>
          <w:highlight w:val="yellow"/>
        </w:rPr>
        <w:t xml:space="preserve"> over since 2000, provide a summary of damage info, economic losses, social consequences in general</w:t>
      </w:r>
      <w:r>
        <w:t>]</w:t>
      </w:r>
    </w:p>
    <w:p w14:paraId="69AE4769" w14:textId="634EF027" w:rsidR="00DB55A1" w:rsidRPr="00BD692A" w:rsidDel="007379FA" w:rsidRDefault="001B15A1">
      <w:pPr>
        <w:jc w:val="both"/>
        <w:rPr>
          <w:del w:id="1" w:author="Mateng Cheng" w:date="2024-05-21T12:13:00Z"/>
          <w:rPrChange w:id="2" w:author="Mateng Cheng" w:date="2024-05-23T23:30:00Z">
            <w:rPr>
              <w:del w:id="3" w:author="Mateng Cheng" w:date="2024-05-21T12:13:00Z"/>
              <w:highlight w:val="cyan"/>
            </w:rPr>
          </w:rPrChange>
        </w:rPr>
      </w:pPr>
      <w:ins w:id="4" w:author="Mateng Cheng" w:date="2024-05-21T11:46:00Z">
        <w:r w:rsidRPr="001B15A1">
          <w:rPr>
            <w:rPrChange w:id="5" w:author="Mateng Cheng" w:date="2024-05-21T11:46:00Z">
              <w:rPr>
                <w:highlight w:val="cyan"/>
              </w:rPr>
            </w:rPrChange>
          </w:rPr>
          <w:lastRenderedPageBreak/>
          <w:t xml:space="preserve">In the last twenty years, the United States has seen a </w:t>
        </w:r>
      </w:ins>
      <w:ins w:id="6" w:author="Mateng Cheng" w:date="2024-05-21T11:54:00Z">
        <w:r>
          <w:rPr>
            <w:rFonts w:hint="eastAsia"/>
          </w:rPr>
          <w:t>significant</w:t>
        </w:r>
      </w:ins>
      <w:ins w:id="7" w:author="Mateng Cheng" w:date="2024-05-21T11:46:00Z">
        <w:r w:rsidRPr="001B15A1">
          <w:rPr>
            <w:rFonts w:hint="eastAsia"/>
            <w:rPrChange w:id="8" w:author="Mateng Cheng" w:date="2024-05-21T11:46:00Z">
              <w:rPr>
                <w:highlight w:val="cyan"/>
              </w:rPr>
            </w:rPrChange>
          </w:rPr>
          <w:t xml:space="preserve"> </w:t>
        </w:r>
        <w:r w:rsidRPr="001B15A1">
          <w:rPr>
            <w:rPrChange w:id="9" w:author="Mateng Cheng" w:date="2024-05-21T11:46:00Z">
              <w:rPr>
                <w:highlight w:val="cyan"/>
              </w:rPr>
            </w:rPrChange>
          </w:rPr>
          <w:t xml:space="preserve">rise in both the frequency and </w:t>
        </w:r>
      </w:ins>
      <w:ins w:id="10" w:author="Mateng Cheng" w:date="2024-05-21T11:54:00Z">
        <w:r>
          <w:rPr>
            <w:rFonts w:hint="eastAsia"/>
          </w:rPr>
          <w:t>intensity</w:t>
        </w:r>
      </w:ins>
      <w:ins w:id="11" w:author="Mateng Cheng" w:date="2024-05-21T11:46:00Z">
        <w:r w:rsidRPr="001B15A1">
          <w:rPr>
            <w:rPrChange w:id="12" w:author="Mateng Cheng" w:date="2024-05-21T11:46:00Z">
              <w:rPr>
                <w:highlight w:val="cyan"/>
              </w:rPr>
            </w:rPrChange>
          </w:rPr>
          <w:t xml:space="preserve"> of natural disasters, especially hurricanes, floods, and other climate-related events.</w:t>
        </w:r>
        <w:r w:rsidRPr="001B15A1" w:rsidDel="001B15A1">
          <w:rPr>
            <w:rPrChange w:id="13" w:author="Mateng Cheng" w:date="2024-05-21T11:46:00Z">
              <w:rPr>
                <w:highlight w:val="cyan"/>
              </w:rPr>
            </w:rPrChange>
          </w:rPr>
          <w:t xml:space="preserve"> </w:t>
        </w:r>
      </w:ins>
      <w:del w:id="14" w:author="Mateng Cheng" w:date="2024-05-21T11:46:00Z">
        <w:r w:rsidR="00000000" w:rsidRPr="001B15A1" w:rsidDel="001B15A1">
          <w:rPr>
            <w:rPrChange w:id="15" w:author="Mateng Cheng" w:date="2024-05-21T11:46:00Z">
              <w:rPr>
                <w:highlight w:val="cyan"/>
              </w:rPr>
            </w:rPrChange>
          </w:rPr>
          <w:delText xml:space="preserve">Over the past two decades, the frequency and intensity of natural disasters have increased significantly in the United States, particularly hurricanes, floods, and other climate-related events </w:delText>
        </w:r>
      </w:del>
      <w:r w:rsidR="00000000" w:rsidRPr="001B15A1">
        <w:rPr>
          <w:rPrChange w:id="16" w:author="Mateng Cheng" w:date="2024-05-21T11:46:00Z">
            <w:rPr>
              <w:highlight w:val="cyan"/>
            </w:rPr>
          </w:rPrChange>
        </w:rPr>
        <w:t xml:space="preserve">(NOAA 2024). </w:t>
      </w:r>
      <w:r w:rsidR="00000000" w:rsidRPr="00AC6F4C">
        <w:rPr>
          <w:rPrChange w:id="17" w:author="Mateng Cheng" w:date="2024-05-21T12:00:00Z">
            <w:rPr>
              <w:highlight w:val="cyan"/>
            </w:rPr>
          </w:rPrChange>
        </w:rPr>
        <w:t xml:space="preserve">These occurrences have </w:t>
      </w:r>
      <w:ins w:id="18" w:author="Mateng Cheng" w:date="2024-05-21T11:55:00Z">
        <w:r w:rsidR="00AC6F4C" w:rsidRPr="00AC6F4C">
          <w:rPr>
            <w:rPrChange w:id="19" w:author="Mateng Cheng" w:date="2024-05-21T12:00:00Z">
              <w:rPr>
                <w:highlight w:val="cyan"/>
              </w:rPr>
            </w:rPrChange>
          </w:rPr>
          <w:t>profound and multifaceted</w:t>
        </w:r>
        <w:r w:rsidR="00AC6F4C" w:rsidRPr="00AC6F4C" w:rsidDel="00AC6F4C">
          <w:rPr>
            <w:rPrChange w:id="20" w:author="Mateng Cheng" w:date="2024-05-21T12:00:00Z">
              <w:rPr>
                <w:highlight w:val="cyan"/>
              </w:rPr>
            </w:rPrChange>
          </w:rPr>
          <w:t xml:space="preserve"> </w:t>
        </w:r>
        <w:r w:rsidR="00AC6F4C" w:rsidRPr="00AC6F4C">
          <w:rPr>
            <w:rPrChange w:id="21" w:author="Mateng Cheng" w:date="2024-05-21T12:00:00Z">
              <w:rPr>
                <w:highlight w:val="cyan"/>
              </w:rPr>
            </w:rPrChange>
          </w:rPr>
          <w:t xml:space="preserve">effects </w:t>
        </w:r>
      </w:ins>
      <w:del w:id="22" w:author="Mateng Cheng" w:date="2024-05-21T11:55:00Z">
        <w:r w:rsidR="00000000" w:rsidRPr="00AC6F4C" w:rsidDel="00AC6F4C">
          <w:rPr>
            <w:rPrChange w:id="23" w:author="Mateng Cheng" w:date="2024-05-21T12:00:00Z">
              <w:rPr>
                <w:highlight w:val="cyan"/>
              </w:rPr>
            </w:rPrChange>
          </w:rPr>
          <w:delText xml:space="preserve">left an indelible mark </w:delText>
        </w:r>
      </w:del>
      <w:r w:rsidR="00000000" w:rsidRPr="00AC6F4C">
        <w:rPr>
          <w:rPrChange w:id="24" w:author="Mateng Cheng" w:date="2024-05-21T12:00:00Z">
            <w:rPr>
              <w:highlight w:val="cyan"/>
            </w:rPr>
          </w:rPrChange>
        </w:rPr>
        <w:t xml:space="preserve">on the </w:t>
      </w:r>
      <w:del w:id="25" w:author="Mateng Cheng" w:date="2024-05-21T11:56:00Z">
        <w:r w:rsidR="00000000" w:rsidRPr="00AC6F4C" w:rsidDel="00AC6F4C">
          <w:rPr>
            <w:rFonts w:hint="eastAsia"/>
            <w:rPrChange w:id="26" w:author="Mateng Cheng" w:date="2024-05-21T12:00:00Z">
              <w:rPr>
                <w:rFonts w:hint="eastAsia"/>
                <w:highlight w:val="cyan"/>
              </w:rPr>
            </w:rPrChange>
          </w:rPr>
          <w:delText>nation</w:delText>
        </w:r>
      </w:del>
      <w:ins w:id="27" w:author="Mateng Cheng" w:date="2024-05-21T11:56:00Z">
        <w:r w:rsidR="00AC6F4C" w:rsidRPr="00AC6F4C">
          <w:rPr>
            <w:rFonts w:hint="eastAsia"/>
            <w:rPrChange w:id="28" w:author="Mateng Cheng" w:date="2024-05-21T12:00:00Z">
              <w:rPr>
                <w:rFonts w:hint="eastAsia"/>
                <w:highlight w:val="cyan"/>
              </w:rPr>
            </w:rPrChange>
          </w:rPr>
          <w:t>US</w:t>
        </w:r>
      </w:ins>
      <w:r w:rsidR="00000000" w:rsidRPr="00AC6F4C">
        <w:rPr>
          <w:rPrChange w:id="29" w:author="Mateng Cheng" w:date="2024-05-21T12:00:00Z">
            <w:rPr>
              <w:highlight w:val="cyan"/>
            </w:rPr>
          </w:rPrChange>
        </w:rPr>
        <w:t xml:space="preserve">, causing </w:t>
      </w:r>
      <w:del w:id="30" w:author="Mateng Cheng" w:date="2024-05-21T11:55:00Z">
        <w:r w:rsidR="00000000" w:rsidRPr="00AC6F4C" w:rsidDel="00AC6F4C">
          <w:rPr>
            <w:rFonts w:hint="eastAsia"/>
            <w:rPrChange w:id="31" w:author="Mateng Cheng" w:date="2024-05-21T12:00:00Z">
              <w:rPr>
                <w:rFonts w:hint="eastAsia"/>
                <w:highlight w:val="cyan"/>
              </w:rPr>
            </w:rPrChange>
          </w:rPr>
          <w:delText>widespread devastation</w:delText>
        </w:r>
      </w:del>
      <w:ins w:id="32" w:author="Mateng Cheng" w:date="2024-05-21T11:55:00Z">
        <w:r w:rsidR="00AC6F4C" w:rsidRPr="00AC6F4C">
          <w:rPr>
            <w:rFonts w:hint="eastAsia"/>
            <w:rPrChange w:id="33" w:author="Mateng Cheng" w:date="2024-05-21T12:00:00Z">
              <w:rPr>
                <w:rFonts w:hint="eastAsia"/>
                <w:highlight w:val="cyan"/>
              </w:rPr>
            </w:rPrChange>
          </w:rPr>
          <w:t>physical</w:t>
        </w:r>
        <w:r w:rsidR="00AC6F4C" w:rsidRPr="00AC6F4C">
          <w:rPr>
            <w:rPrChange w:id="34" w:author="Mateng Cheng" w:date="2024-05-21T12:00:00Z">
              <w:rPr>
                <w:highlight w:val="cyan"/>
              </w:rPr>
            </w:rPrChange>
          </w:rPr>
          <w:t xml:space="preserve"> </w:t>
        </w:r>
        <w:r w:rsidR="00AC6F4C" w:rsidRPr="00AC6F4C">
          <w:rPr>
            <w:rFonts w:hint="eastAsia"/>
            <w:rPrChange w:id="35" w:author="Mateng Cheng" w:date="2024-05-21T12:00:00Z">
              <w:rPr>
                <w:rFonts w:hint="eastAsia"/>
                <w:highlight w:val="cyan"/>
              </w:rPr>
            </w:rPrChange>
          </w:rPr>
          <w:t>damages</w:t>
        </w:r>
      </w:ins>
      <w:r w:rsidR="00000000" w:rsidRPr="00AC6F4C">
        <w:rPr>
          <w:rPrChange w:id="36" w:author="Mateng Cheng" w:date="2024-05-21T12:00:00Z">
            <w:rPr>
              <w:highlight w:val="cyan"/>
            </w:rPr>
          </w:rPrChange>
        </w:rPr>
        <w:t>, economic losses, and significant social consequences</w:t>
      </w:r>
      <w:r w:rsidR="00000000" w:rsidRPr="007379FA">
        <w:rPr>
          <w:rPrChange w:id="37" w:author="Mateng Cheng" w:date="2024-05-21T12:13:00Z">
            <w:rPr>
              <w:highlight w:val="cyan"/>
            </w:rPr>
          </w:rPrChange>
        </w:rPr>
        <w:t>.</w:t>
      </w:r>
      <w:del w:id="38" w:author="Mateng Cheng" w:date="2024-05-21T12:12:00Z">
        <w:r w:rsidR="00000000" w:rsidRPr="007379FA" w:rsidDel="007379FA">
          <w:rPr>
            <w:rPrChange w:id="39" w:author="Mateng Cheng" w:date="2024-05-21T12:13:00Z">
              <w:rPr>
                <w:highlight w:val="cyan"/>
              </w:rPr>
            </w:rPrChange>
          </w:rPr>
          <w:delText xml:space="preserve"> Since the turn of the millennium, the U.S. has faced a barrage of powerful hurricanes, with names like Katrina, Sandy, Harvey, Irma, and Maria becoming synonymous with destruction and despair</w:delText>
        </w:r>
      </w:del>
      <w:ins w:id="40" w:author="Mateng Cheng" w:date="2024-05-21T12:12:00Z">
        <w:r w:rsidR="007379FA" w:rsidRPr="007379FA">
          <w:rPr>
            <w:rPrChange w:id="41" w:author="Mateng Cheng" w:date="2024-05-21T12:13:00Z">
              <w:rPr>
                <w:highlight w:val="cyan"/>
              </w:rPr>
            </w:rPrChange>
          </w:rPr>
          <w:t xml:space="preserve"> For</w:t>
        </w:r>
      </w:ins>
      <w:ins w:id="42" w:author="Mateng Cheng" w:date="2024-05-21T12:13:00Z">
        <w:r w:rsidR="007379FA">
          <w:t xml:space="preserve"> instance, </w:t>
        </w:r>
      </w:ins>
      <w:del w:id="43" w:author="Mateng Cheng" w:date="2024-05-21T12:12:00Z">
        <w:r w:rsidR="00000000" w:rsidRPr="00BD692A" w:rsidDel="007379FA">
          <w:rPr>
            <w:rPrChange w:id="44" w:author="Mateng Cheng" w:date="2024-05-23T23:30:00Z">
              <w:rPr>
                <w:highlight w:val="cyan"/>
              </w:rPr>
            </w:rPrChange>
          </w:rPr>
          <w:delText>.</w:delText>
        </w:r>
      </w:del>
    </w:p>
    <w:p w14:paraId="5DF6837D" w14:textId="264AD041" w:rsidR="00DB55A1" w:rsidRPr="001B15A1" w:rsidRDefault="00000000">
      <w:pPr>
        <w:jc w:val="both"/>
        <w:rPr>
          <w:highlight w:val="cyan"/>
        </w:rPr>
      </w:pPr>
      <w:del w:id="45" w:author="Mateng Cheng" w:date="2024-05-21T12:13:00Z">
        <w:r w:rsidRPr="00BD692A" w:rsidDel="007379FA">
          <w:rPr>
            <w:rPrChange w:id="46" w:author="Mateng Cheng" w:date="2024-05-23T23:30:00Z">
              <w:rPr>
                <w:highlight w:val="cyan"/>
              </w:rPr>
            </w:rPrChange>
          </w:rPr>
          <w:delText xml:space="preserve">The impact of hurricanes, in particular, has been profound, leaving a trail of destruction along the Atlantic and Gulf coasts. </w:delText>
        </w:r>
      </w:del>
      <w:ins w:id="47" w:author="Mateng Cheng" w:date="2024-05-23T23:39:00Z">
        <w:r w:rsidR="00BD692A">
          <w:t xml:space="preserve">the </w:t>
        </w:r>
      </w:ins>
      <w:ins w:id="48" w:author="Mateng Cheng" w:date="2024-05-23T23:38:00Z">
        <w:r w:rsidR="00BD692A" w:rsidRPr="00BD692A">
          <w:t>estimated damage cost</w:t>
        </w:r>
      </w:ins>
      <w:ins w:id="49" w:author="Mateng Cheng" w:date="2024-05-23T23:39:00Z">
        <w:r w:rsidR="00BD692A">
          <w:t xml:space="preserve"> of Hurricane Katrina, 2005</w:t>
        </w:r>
      </w:ins>
      <w:ins w:id="50" w:author="Mateng Cheng" w:date="2024-05-23T23:38:00Z">
        <w:r w:rsidR="00BD692A" w:rsidRPr="00BD692A">
          <w:t xml:space="preserve"> was approximately $125 billion, making it the costliest hurricane in U.S. history at the time</w:t>
        </w:r>
      </w:ins>
      <w:ins w:id="51" w:author="Mateng Cheng" w:date="2024-05-23T23:30:00Z">
        <w:r w:rsidR="00BD692A" w:rsidRPr="00BD692A">
          <w:rPr>
            <w:rPrChange w:id="52" w:author="Mateng Cheng" w:date="2024-05-23T23:30:00Z">
              <w:rPr>
                <w:highlight w:val="cyan"/>
              </w:rPr>
            </w:rPrChange>
          </w:rPr>
          <w:t>.</w:t>
        </w:r>
      </w:ins>
      <w:del w:id="53" w:author="Mateng Cheng" w:date="2024-05-23T23:30:00Z">
        <w:r w:rsidRPr="00BD692A" w:rsidDel="00BD692A">
          <w:rPr>
            <w:rPrChange w:id="54" w:author="Mateng Cheng" w:date="2024-05-23T23:30:00Z">
              <w:rPr>
                <w:highlight w:val="cyan"/>
              </w:rPr>
            </w:rPrChange>
          </w:rPr>
          <w:delText>Hurricane Katrina, which struck in 2005, is regarded as one of the most devastating natural calamities in the history of the United States</w:delText>
        </w:r>
      </w:del>
      <w:r w:rsidRPr="00BD692A">
        <w:rPr>
          <w:rPrChange w:id="55" w:author="Mateng Cheng" w:date="2024-05-23T23:30:00Z">
            <w:rPr>
              <w:highlight w:val="cyan"/>
            </w:rPr>
          </w:rPrChange>
        </w:rPr>
        <w:t xml:space="preserve"> (</w:t>
      </w:r>
      <w:proofErr w:type="spellStart"/>
      <w:r w:rsidRPr="00BD692A">
        <w:rPr>
          <w:rPrChange w:id="56" w:author="Mateng Cheng" w:date="2024-05-23T23:30:00Z">
            <w:rPr>
              <w:highlight w:val="cyan"/>
            </w:rPr>
          </w:rPrChange>
        </w:rPr>
        <w:t>Dolfman</w:t>
      </w:r>
      <w:proofErr w:type="spellEnd"/>
      <w:r w:rsidRPr="00BD692A">
        <w:rPr>
          <w:rPrChange w:id="57" w:author="Mateng Cheng" w:date="2024-05-23T23:30:00Z">
            <w:rPr>
              <w:highlight w:val="cyan"/>
            </w:rPr>
          </w:rPrChange>
        </w:rPr>
        <w:t xml:space="preserve"> et al. 2007; </w:t>
      </w:r>
      <w:proofErr w:type="spellStart"/>
      <w:r w:rsidRPr="00BD692A">
        <w:rPr>
          <w:rPrChange w:id="58" w:author="Mateng Cheng" w:date="2024-05-23T23:30:00Z">
            <w:rPr>
              <w:highlight w:val="cyan"/>
            </w:rPr>
          </w:rPrChange>
        </w:rPr>
        <w:t>Knabb</w:t>
      </w:r>
      <w:proofErr w:type="spellEnd"/>
      <w:r w:rsidRPr="00BD692A">
        <w:rPr>
          <w:rPrChange w:id="59" w:author="Mateng Cheng" w:date="2024-05-23T23:30:00Z">
            <w:rPr>
              <w:highlight w:val="cyan"/>
            </w:rPr>
          </w:rPrChange>
        </w:rPr>
        <w:t xml:space="preserve"> et al. 2023). </w:t>
      </w:r>
      <w:ins w:id="60" w:author="Mateng Cheng" w:date="2024-05-23T23:40:00Z">
        <w:r w:rsidR="00B82402" w:rsidRPr="00B82402">
          <w:t xml:space="preserve">The social impact of Hurricane Katrina was </w:t>
        </w:r>
        <w:r w:rsidR="00B82402">
          <w:t xml:space="preserve">also </w:t>
        </w:r>
        <w:r w:rsidR="00B82402" w:rsidRPr="00B82402">
          <w:t>devastating. The hurricane resulted in nearly 1,400 fatalities, with many deaths directly attributable to storm surge-induced flooding in Louisiana and Mississippi</w:t>
        </w:r>
        <w:r w:rsidR="00B82402">
          <w:t xml:space="preserve"> (</w:t>
        </w:r>
        <w:proofErr w:type="spellStart"/>
        <w:r w:rsidR="00B82402">
          <w:t>Knabb</w:t>
        </w:r>
        <w:proofErr w:type="spellEnd"/>
        <w:r w:rsidR="00B82402">
          <w:t xml:space="preserve"> et al. 2023).</w:t>
        </w:r>
      </w:ins>
      <w:del w:id="61" w:author="Mateng Cheng" w:date="2024-05-23T23:40:00Z">
        <w:r w:rsidRPr="001B15A1" w:rsidDel="00BD692A">
          <w:rPr>
            <w:highlight w:val="cyan"/>
          </w:rPr>
          <w:delText>The storm surge caused the levees in New Orleans to be breached, resulting in widespread flooding and the displacement of hundreds of thousands of inhabitants. The aftermath exposed systemic failures in emergency response and highlighted social inequalities as marginalized communities were disproportionately affected.</w:delText>
        </w:r>
      </w:del>
    </w:p>
    <w:p w14:paraId="551F29B3" w14:textId="476F7B76" w:rsidR="00DB55A1" w:rsidRPr="0086173D" w:rsidRDefault="00B82402">
      <w:pPr>
        <w:jc w:val="both"/>
        <w:rPr>
          <w:rPrChange w:id="62" w:author="Mateng Cheng" w:date="2024-05-24T00:32:00Z">
            <w:rPr>
              <w:highlight w:val="cyan"/>
            </w:rPr>
          </w:rPrChange>
        </w:rPr>
      </w:pPr>
      <w:ins w:id="63" w:author="Mateng Cheng" w:date="2024-05-23T23:46:00Z">
        <w:r w:rsidRPr="00B82402">
          <w:rPr>
            <w:rPrChange w:id="64" w:author="Mateng Cheng" w:date="2024-05-23T23:50:00Z">
              <w:rPr>
                <w:highlight w:val="cyan"/>
              </w:rPr>
            </w:rPrChange>
          </w:rPr>
          <w:t>Hurricane Sandy, 2012</w:t>
        </w:r>
      </w:ins>
      <w:ins w:id="65" w:author="Mateng Cheng" w:date="2024-05-23T23:48:00Z">
        <w:r w:rsidRPr="00B82402">
          <w:rPr>
            <w:rPrChange w:id="66" w:author="Mateng Cheng" w:date="2024-05-23T23:50:00Z">
              <w:rPr>
                <w:highlight w:val="cyan"/>
              </w:rPr>
            </w:rPrChange>
          </w:rPr>
          <w:t xml:space="preserve"> la</w:t>
        </w:r>
      </w:ins>
      <w:ins w:id="67" w:author="Mateng Cheng" w:date="2024-05-23T23:49:00Z">
        <w:r w:rsidRPr="00B82402">
          <w:rPr>
            <w:rPrChange w:id="68" w:author="Mateng Cheng" w:date="2024-05-23T23:50:00Z">
              <w:rPr>
                <w:highlight w:val="cyan"/>
              </w:rPr>
            </w:rPrChange>
          </w:rPr>
          <w:t>nded on New York City with a massive storm surge and waves.</w:t>
        </w:r>
      </w:ins>
      <w:ins w:id="69" w:author="Mateng Cheng" w:date="2024-05-23T23:50:00Z">
        <w:r w:rsidRPr="00B82402">
          <w:rPr>
            <w:rPrChange w:id="70" w:author="Mateng Cheng" w:date="2024-05-23T23:50:00Z">
              <w:rPr>
                <w:rFonts w:ascii="System Font" w:hAnsi="System Font" w:cs="System Font"/>
                <w:color w:val="0E0E0E"/>
                <w:kern w:val="0"/>
                <w:sz w:val="28"/>
                <w:szCs w:val="28"/>
              </w:rPr>
            </w:rPrChange>
          </w:rPr>
          <w:t xml:space="preserve"> T</w:t>
        </w:r>
        <w:r w:rsidRPr="00B82402">
          <w:rPr>
            <w:rPrChange w:id="71" w:author="Mateng Cheng" w:date="2024-05-23T23:50:00Z">
              <w:rPr>
                <w:highlight w:val="cyan"/>
              </w:rPr>
            </w:rPrChange>
          </w:rPr>
          <w:t>he storm’s timing, coinciding with high tide, and its large size contributed to a “storm tide” over 14 feet above Mean Lower Low Water, causing extensive flooding</w:t>
        </w:r>
      </w:ins>
      <w:ins w:id="72" w:author="Mateng Cheng" w:date="2024-05-24T00:21:00Z">
        <w:r w:rsidR="00CB2FEC">
          <w:t xml:space="preserve"> (NYC, 2023)</w:t>
        </w:r>
      </w:ins>
      <w:ins w:id="73" w:author="Mateng Cheng" w:date="2024-05-23T23:50:00Z">
        <w:r w:rsidRPr="00B82402">
          <w:rPr>
            <w:rPrChange w:id="74" w:author="Mateng Cheng" w:date="2024-05-23T23:50:00Z">
              <w:rPr>
                <w:highlight w:val="cyan"/>
              </w:rPr>
            </w:rPrChange>
          </w:rPr>
          <w:t xml:space="preserve">. </w:t>
        </w:r>
      </w:ins>
      <w:del w:id="75" w:author="Mateng Cheng" w:date="2024-05-23T23:46:00Z">
        <w:r w:rsidR="00000000" w:rsidRPr="00B82402" w:rsidDel="00B82402">
          <w:rPr>
            <w:rPrChange w:id="76" w:author="Mateng Cheng" w:date="2024-05-23T23:50:00Z">
              <w:rPr>
                <w:highlight w:val="cyan"/>
              </w:rPr>
            </w:rPrChange>
          </w:rPr>
          <w:delText>Superstorm Sandy, in 2012, wreaked havoc along the densely populated Northeastern seaboard, causing widespread flooding, power outages, and infrastructural damage</w:delText>
        </w:r>
      </w:del>
      <w:del w:id="77" w:author="Mateng Cheng" w:date="2024-05-23T23:50:00Z">
        <w:r w:rsidR="00000000" w:rsidRPr="00B82402" w:rsidDel="00B82402">
          <w:rPr>
            <w:rPrChange w:id="78" w:author="Mateng Cheng" w:date="2024-05-23T23:50:00Z">
              <w:rPr>
                <w:highlight w:val="cyan"/>
              </w:rPr>
            </w:rPrChange>
          </w:rPr>
          <w:delText xml:space="preserve"> </w:delText>
        </w:r>
      </w:del>
      <w:del w:id="79" w:author="Mateng Cheng" w:date="2024-05-24T00:21:00Z">
        <w:r w:rsidR="00000000" w:rsidRPr="00B82402" w:rsidDel="00CB2FEC">
          <w:rPr>
            <w:rPrChange w:id="80" w:author="Mateng Cheng" w:date="2024-05-23T23:50:00Z">
              <w:rPr>
                <w:highlight w:val="cyan"/>
              </w:rPr>
            </w:rPrChange>
          </w:rPr>
          <w:delText xml:space="preserve">(NYC 2023). </w:delText>
        </w:r>
      </w:del>
      <w:ins w:id="81" w:author="Mateng Cheng" w:date="2024-05-23T23:54:00Z">
        <w:r w:rsidR="004E6557" w:rsidRPr="004E6557">
          <w:t>The economic damages from Hurricane Sandy were significant, with estimates of over $</w:t>
        </w:r>
        <w:r w:rsidR="004E6557">
          <w:t>7</w:t>
        </w:r>
        <w:r w:rsidR="004E6557" w:rsidRPr="004E6557">
          <w:t xml:space="preserve">0 billion in total damages. </w:t>
        </w:r>
      </w:ins>
      <w:ins w:id="82" w:author="Mateng Cheng" w:date="2024-05-23T23:55:00Z">
        <w:r w:rsidR="004E6557" w:rsidRPr="004E6557">
          <w:t>The storm’s impact was exacerbated by sea level rise attributed to climate change, contributing approximately $8.1 billion to the total damages. The flooding affected 71,000 additional people due to sea level rise, highlighting the compounded effects of climate change on economic losses</w:t>
        </w:r>
        <w:r w:rsidR="004E6557" w:rsidRPr="004E6557" w:rsidDel="004E6557">
          <w:t xml:space="preserve"> </w:t>
        </w:r>
      </w:ins>
      <w:del w:id="83" w:author="Mateng Cheng" w:date="2024-05-23T23:54:00Z">
        <w:r w:rsidR="00000000" w:rsidRPr="004E6557" w:rsidDel="004E6557">
          <w:rPr>
            <w:rPrChange w:id="84" w:author="Mateng Cheng" w:date="2024-05-23T23:56:00Z">
              <w:rPr>
                <w:highlight w:val="cyan"/>
              </w:rPr>
            </w:rPrChange>
          </w:rPr>
          <w:delText xml:space="preserve">The storm's economic toll was staggering, with estimates exceeding $70 billion in damages. </w:delText>
        </w:r>
      </w:del>
      <w:del w:id="85" w:author="Mateng Cheng" w:date="2024-05-23T23:55:00Z">
        <w:r w:rsidR="00000000" w:rsidRPr="004E6557" w:rsidDel="004E6557">
          <w:rPr>
            <w:rPrChange w:id="86" w:author="Mateng Cheng" w:date="2024-05-23T23:56:00Z">
              <w:rPr>
                <w:highlight w:val="cyan"/>
              </w:rPr>
            </w:rPrChange>
          </w:rPr>
          <w:delText>In addition to the economic implications, Hurricane Sandy emphasized the susceptibility of essential infrastructure and prompted apprehensions regarding the ability of coastal communities to withstand escalating sea levels and increasingly frequent severe weather occurrences</w:delText>
        </w:r>
      </w:del>
      <w:del w:id="87" w:author="Mateng Cheng" w:date="2024-05-23T23:56:00Z">
        <w:r w:rsidR="00000000" w:rsidRPr="004E6557" w:rsidDel="004E6557">
          <w:rPr>
            <w:rPrChange w:id="88" w:author="Mateng Cheng" w:date="2024-05-23T23:56:00Z">
              <w:rPr>
                <w:highlight w:val="cyan"/>
              </w:rPr>
            </w:rPrChange>
          </w:rPr>
          <w:delText xml:space="preserve"> </w:delText>
        </w:r>
      </w:del>
      <w:r w:rsidR="00000000" w:rsidRPr="004E6557">
        <w:rPr>
          <w:rPrChange w:id="89" w:author="Mateng Cheng" w:date="2024-05-23T23:56:00Z">
            <w:rPr>
              <w:highlight w:val="cyan"/>
            </w:rPr>
          </w:rPrChange>
        </w:rPr>
        <w:t xml:space="preserve">(World Vision 2012; Strauss et al. 2021). </w:t>
      </w:r>
    </w:p>
    <w:p w14:paraId="278FA952" w14:textId="2F90E274" w:rsidR="00DB55A1" w:rsidRPr="001B15A1" w:rsidDel="00CB2FEC" w:rsidRDefault="00000000">
      <w:pPr>
        <w:jc w:val="both"/>
        <w:rPr>
          <w:del w:id="90" w:author="Mateng Cheng" w:date="2024-05-24T00:19:00Z"/>
          <w:highlight w:val="cyan"/>
        </w:rPr>
      </w:pPr>
      <w:del w:id="91" w:author="Mateng Cheng" w:date="2024-05-24T00:19:00Z">
        <w:r w:rsidRPr="00AA5307" w:rsidDel="00CB2FEC">
          <w:rPr>
            <w:rPrChange w:id="92" w:author="Mateng Cheng" w:date="2024-05-24T00:03:00Z">
              <w:rPr>
                <w:highlight w:val="cyan"/>
              </w:rPr>
            </w:rPrChange>
          </w:rPr>
          <w:delText>Hurricane Harvey,</w:delText>
        </w:r>
      </w:del>
      <w:del w:id="93" w:author="Mateng Cheng" w:date="2024-05-24T00:01:00Z">
        <w:r w:rsidRPr="00AA5307" w:rsidDel="00AA5307">
          <w:rPr>
            <w:rPrChange w:id="94" w:author="Mateng Cheng" w:date="2024-05-24T00:03:00Z">
              <w:rPr>
                <w:highlight w:val="cyan"/>
              </w:rPr>
            </w:rPrChange>
          </w:rPr>
          <w:delText xml:space="preserve"> in </w:delText>
        </w:r>
      </w:del>
      <w:del w:id="95" w:author="Mateng Cheng" w:date="2024-05-24T00:19:00Z">
        <w:r w:rsidRPr="00AA5307" w:rsidDel="00CB2FEC">
          <w:rPr>
            <w:rPrChange w:id="96" w:author="Mateng Cheng" w:date="2024-05-24T00:03:00Z">
              <w:rPr>
                <w:highlight w:val="cyan"/>
              </w:rPr>
            </w:rPrChange>
          </w:rPr>
          <w:delText>2017</w:delText>
        </w:r>
      </w:del>
      <w:del w:id="97" w:author="Mateng Cheng" w:date="2024-05-24T00:01:00Z">
        <w:r w:rsidRPr="00AA5307" w:rsidDel="00AA5307">
          <w:rPr>
            <w:rPrChange w:id="98" w:author="Mateng Cheng" w:date="2024-05-24T00:09:00Z">
              <w:rPr>
                <w:highlight w:val="cyan"/>
              </w:rPr>
            </w:rPrChange>
          </w:rPr>
          <w:delText xml:space="preserve">, brought catastrophic flooding to Houston and other parts of Texas, showcasing the vulnerability of urban areas to intense rainfall and emphasizing the need for improved flood management strategies. </w:delText>
        </w:r>
      </w:del>
      <w:del w:id="99" w:author="Mateng Cheng" w:date="2024-05-24T00:03:00Z">
        <w:r w:rsidRPr="00AA5307" w:rsidDel="00AA5307">
          <w:rPr>
            <w:rPrChange w:id="100" w:author="Mateng Cheng" w:date="2024-05-24T00:09:00Z">
              <w:rPr>
                <w:highlight w:val="cyan"/>
              </w:rPr>
            </w:rPrChange>
          </w:rPr>
          <w:delText xml:space="preserve">The financial damages exceeded $125 billion, establishing Hurricane Harvey as one of the most expensive natural disasters in the history of the United States </w:delText>
        </w:r>
      </w:del>
      <w:del w:id="101" w:author="Mateng Cheng" w:date="2024-05-24T00:19:00Z">
        <w:r w:rsidRPr="00AA5307" w:rsidDel="00CB2FEC">
          <w:rPr>
            <w:rPrChange w:id="102" w:author="Mateng Cheng" w:date="2024-05-24T00:09:00Z">
              <w:rPr>
                <w:highlight w:val="cyan"/>
              </w:rPr>
            </w:rPrChange>
          </w:rPr>
          <w:delText xml:space="preserve">(STEDC 2018; LSC 2021). </w:delText>
        </w:r>
      </w:del>
      <w:del w:id="103" w:author="Mateng Cheng" w:date="2024-05-24T00:10:00Z">
        <w:r w:rsidRPr="001B15A1" w:rsidDel="00AA5307">
          <w:rPr>
            <w:highlight w:val="cyan"/>
          </w:rPr>
          <w:delText xml:space="preserve">The event also underscored the interconnectedness of social and economic factors, as vulnerable communities faced disproportionate challenges in recovery </w:delText>
        </w:r>
      </w:del>
      <w:del w:id="104" w:author="Mateng Cheng" w:date="2024-05-24T00:12:00Z">
        <w:r w:rsidRPr="001B15A1" w:rsidDel="00CB2FEC">
          <w:rPr>
            <w:highlight w:val="cyan"/>
          </w:rPr>
          <w:delText>(Sebastian et al. 2017).</w:delText>
        </w:r>
      </w:del>
    </w:p>
    <w:p w14:paraId="4D5F7AD7" w14:textId="414209A5" w:rsidR="00DB55A1" w:rsidRPr="0086173D" w:rsidRDefault="00CB2FEC">
      <w:pPr>
        <w:jc w:val="both"/>
        <w:rPr>
          <w:rPrChange w:id="105" w:author="Mateng Cheng" w:date="2024-05-24T00:32:00Z">
            <w:rPr>
              <w:highlight w:val="cyan"/>
            </w:rPr>
          </w:rPrChange>
        </w:rPr>
      </w:pPr>
      <w:ins w:id="106" w:author="Mateng Cheng" w:date="2024-05-24T00:20:00Z">
        <w:r>
          <w:t>Besides,</w:t>
        </w:r>
      </w:ins>
      <w:ins w:id="107" w:author="Mateng Cheng" w:date="2024-05-24T00:14:00Z">
        <w:r w:rsidRPr="00CB2FEC">
          <w:rPr>
            <w:rPrChange w:id="108" w:author="Mateng Cheng" w:date="2024-05-24T00:15:00Z">
              <w:rPr>
                <w:highlight w:val="cyan"/>
              </w:rPr>
            </w:rPrChange>
          </w:rPr>
          <w:t xml:space="preserve"> the U.S. has seen an increase in flooding events</w:t>
        </w:r>
        <w:r w:rsidRPr="00CB2FEC">
          <w:rPr>
            <w:rPrChange w:id="109" w:author="Mateng Cheng" w:date="2024-05-24T00:15:00Z">
              <w:rPr>
                <w:highlight w:val="cyan"/>
              </w:rPr>
            </w:rPrChange>
          </w:rPr>
          <w:t xml:space="preserve">, </w:t>
        </w:r>
      </w:ins>
      <w:del w:id="110" w:author="Mateng Cheng" w:date="2024-05-24T00:14:00Z">
        <w:r w:rsidR="00000000" w:rsidRPr="00CB2FEC" w:rsidDel="00CB2FEC">
          <w:rPr>
            <w:rPrChange w:id="111" w:author="Mateng Cheng" w:date="2024-05-24T00:15:00Z">
              <w:rPr>
                <w:highlight w:val="cyan"/>
              </w:rPr>
            </w:rPrChange>
          </w:rPr>
          <w:delText xml:space="preserve">In addition to hurricanes, the U.S. has experienced a surge in flooding events, </w:delText>
        </w:r>
      </w:del>
      <w:r w:rsidR="00000000" w:rsidRPr="00CB2FEC">
        <w:rPr>
          <w:rPrChange w:id="112" w:author="Mateng Cheng" w:date="2024-05-24T00:15:00Z">
            <w:rPr>
              <w:highlight w:val="cyan"/>
            </w:rPr>
          </w:rPrChange>
        </w:rPr>
        <w:t xml:space="preserve">often </w:t>
      </w:r>
      <w:del w:id="113" w:author="Mateng Cheng" w:date="2024-05-24T00:14:00Z">
        <w:r w:rsidR="00000000" w:rsidRPr="00CB2FEC" w:rsidDel="00CB2FEC">
          <w:rPr>
            <w:rPrChange w:id="114" w:author="Mateng Cheng" w:date="2024-05-24T00:15:00Z">
              <w:rPr>
                <w:highlight w:val="cyan"/>
              </w:rPr>
            </w:rPrChange>
          </w:rPr>
          <w:delText xml:space="preserve">exacerbated </w:delText>
        </w:r>
      </w:del>
      <w:ins w:id="115" w:author="Mateng Cheng" w:date="2024-05-24T00:14:00Z">
        <w:r w:rsidRPr="00CB2FEC">
          <w:rPr>
            <w:rPrChange w:id="116" w:author="Mateng Cheng" w:date="2024-05-24T00:15:00Z">
              <w:rPr>
                <w:highlight w:val="cyan"/>
              </w:rPr>
            </w:rPrChange>
          </w:rPr>
          <w:t xml:space="preserve">made </w:t>
        </w:r>
      </w:ins>
      <w:ins w:id="117" w:author="Mateng Cheng" w:date="2024-05-24T00:15:00Z">
        <w:r w:rsidRPr="00CB2FEC">
          <w:rPr>
            <w:rPrChange w:id="118" w:author="Mateng Cheng" w:date="2024-05-24T00:15:00Z">
              <w:rPr>
                <w:highlight w:val="cyan"/>
              </w:rPr>
            </w:rPrChange>
          </w:rPr>
          <w:t>worse</w:t>
        </w:r>
      </w:ins>
      <w:ins w:id="119" w:author="Mateng Cheng" w:date="2024-05-24T00:14:00Z">
        <w:r w:rsidRPr="00CB2FEC">
          <w:rPr>
            <w:rPrChange w:id="120" w:author="Mateng Cheng" w:date="2024-05-24T00:15:00Z">
              <w:rPr>
                <w:highlight w:val="cyan"/>
              </w:rPr>
            </w:rPrChange>
          </w:rPr>
          <w:t xml:space="preserve"> </w:t>
        </w:r>
      </w:ins>
      <w:r w:rsidR="00000000" w:rsidRPr="00CB2FEC">
        <w:rPr>
          <w:rPrChange w:id="121" w:author="Mateng Cheng" w:date="2024-05-24T00:15:00Z">
            <w:rPr>
              <w:highlight w:val="cyan"/>
            </w:rPr>
          </w:rPrChange>
        </w:rPr>
        <w:t xml:space="preserve">by a changing climate and inadequate infrastructure (O'Connor et al. 2003). </w:t>
      </w:r>
      <w:ins w:id="122" w:author="Mateng Cheng" w:date="2024-05-24T00:17:00Z">
        <w:r>
          <w:t>All kinds of floods</w:t>
        </w:r>
        <w:r w:rsidRPr="00CB2FEC">
          <w:rPr>
            <w:rFonts w:ascii="System Font" w:hAnsi="System Font" w:cs="System Font"/>
            <w:color w:val="0E0E0E"/>
            <w:kern w:val="0"/>
            <w:sz w:val="28"/>
            <w:szCs w:val="28"/>
          </w:rPr>
          <w:t xml:space="preserve"> </w:t>
        </w:r>
        <w:r w:rsidRPr="00CB2FEC">
          <w:t xml:space="preserve">have affected areas across the </w:t>
        </w:r>
        <w:r>
          <w:t>united states</w:t>
        </w:r>
        <w:r w:rsidRPr="00CB2FEC">
          <w:t>, causing billions of dollars in damage</w:t>
        </w:r>
        <w:r>
          <w:t xml:space="preserve"> </w:t>
        </w:r>
      </w:ins>
      <w:del w:id="123" w:author="Mateng Cheng" w:date="2024-05-24T00:17:00Z">
        <w:r w:rsidR="00000000" w:rsidRPr="00CB2FEC" w:rsidDel="00CB2FEC">
          <w:rPr>
            <w:rPrChange w:id="124" w:author="Mateng Cheng" w:date="2024-05-24T00:18:00Z">
              <w:rPr>
                <w:highlight w:val="cyan"/>
              </w:rPr>
            </w:rPrChange>
          </w:rPr>
          <w:delText xml:space="preserve">Flash floods, riverine floods, and coastal flooding have impacted regions across the country, causing billions of dollars in damages </w:delText>
        </w:r>
      </w:del>
      <w:r w:rsidR="00000000" w:rsidRPr="00CB2FEC">
        <w:rPr>
          <w:rPrChange w:id="125" w:author="Mateng Cheng" w:date="2024-05-24T00:18:00Z">
            <w:rPr>
              <w:highlight w:val="cyan"/>
            </w:rPr>
          </w:rPrChange>
        </w:rPr>
        <w:t xml:space="preserve">(Porter et al. 2021). </w:t>
      </w:r>
      <w:ins w:id="126" w:author="Mateng Cheng" w:date="2024-05-24T00:19:00Z">
        <w:r w:rsidRPr="00CB2FEC">
          <w:t>In recent decades, Hurricane Harvey</w:t>
        </w:r>
      </w:ins>
      <w:ins w:id="127" w:author="Mateng Cheng" w:date="2024-05-24T00:23:00Z">
        <w:r w:rsidR="0086173D">
          <w:t xml:space="preserve"> </w:t>
        </w:r>
      </w:ins>
      <w:ins w:id="128" w:author="Mateng Cheng" w:date="2024-05-24T00:19:00Z">
        <w:r w:rsidRPr="00CB2FEC">
          <w:t>caused rainfall of 48-60 inches over five days. This resulted in the flooding of over 300,000 structures and the submersion of approximately 500,000 vehicles (</w:t>
        </w:r>
        <w:proofErr w:type="spellStart"/>
        <w:r w:rsidRPr="00CB2FEC">
          <w:t>Peche</w:t>
        </w:r>
        <w:proofErr w:type="spellEnd"/>
        <w:r w:rsidRPr="00CB2FEC">
          <w:t xml:space="preserve">, 2018). </w:t>
        </w:r>
      </w:ins>
      <w:del w:id="129" w:author="Mateng Cheng" w:date="2024-05-24T00:18:00Z">
        <w:r w:rsidR="00000000" w:rsidRPr="001B15A1" w:rsidDel="00CB2FEC">
          <w:rPr>
            <w:highlight w:val="cyan"/>
          </w:rPr>
          <w:delText>The Midwest, for example, has witnessed severe flooding along major rivers, disrupting agriculture, displacing communities, and straining local economies.</w:delText>
        </w:r>
      </w:del>
    </w:p>
    <w:p w14:paraId="62F871F4" w14:textId="160C12DD" w:rsidR="00DB55A1" w:rsidRPr="0086173D" w:rsidDel="00CB2FEC" w:rsidRDefault="00000000">
      <w:pPr>
        <w:jc w:val="both"/>
        <w:rPr>
          <w:del w:id="130" w:author="Mateng Cheng" w:date="2024-05-24T00:18:00Z"/>
          <w:rPrChange w:id="131" w:author="Mateng Cheng" w:date="2024-05-24T00:26:00Z">
            <w:rPr>
              <w:del w:id="132" w:author="Mateng Cheng" w:date="2024-05-24T00:18:00Z"/>
              <w:highlight w:val="cyan"/>
            </w:rPr>
          </w:rPrChange>
        </w:rPr>
      </w:pPr>
      <w:del w:id="133" w:author="Mateng Cheng" w:date="2024-05-24T00:18:00Z">
        <w:r w:rsidRPr="0086173D" w:rsidDel="00CB2FEC">
          <w:rPr>
            <w:rPrChange w:id="134" w:author="Mateng Cheng" w:date="2024-05-24T00:26:00Z">
              <w:rPr>
                <w:highlight w:val="cyan"/>
              </w:rPr>
            </w:rPrChange>
          </w:rPr>
          <w:delText>The economic ramifications of these disasters have been staggering. The cumulative cost of hurricanes, floods, and other extreme weather events since 2000 has reached hundreds of billions of dollars (NOAA 2024). These financial burdens extend beyond immediate recovery efforts, impacting insurance markets, government budgets, and private sector investments. The increasing frequency and severity of such events also pose long-term challenges for sustainable development and climate adaptation.</w:delText>
        </w:r>
      </w:del>
    </w:p>
    <w:p w14:paraId="70389466" w14:textId="2B854DC5" w:rsidR="00DB55A1" w:rsidRPr="001B15A1" w:rsidRDefault="0086173D">
      <w:pPr>
        <w:jc w:val="both"/>
        <w:rPr>
          <w:highlight w:val="cyan"/>
        </w:rPr>
      </w:pPr>
      <w:ins w:id="135" w:author="Mateng Cheng" w:date="2024-05-24T00:25:00Z">
        <w:r w:rsidRPr="0086173D">
          <w:rPr>
            <w:rPrChange w:id="136" w:author="Mateng Cheng" w:date="2024-05-24T00:26:00Z">
              <w:rPr>
                <w:highlight w:val="cyan"/>
              </w:rPr>
            </w:rPrChange>
          </w:rPr>
          <w:t xml:space="preserve">Natural </w:t>
        </w:r>
        <w:r w:rsidRPr="0086173D">
          <w:rPr>
            <w:rPrChange w:id="137" w:author="Mateng Cheng" w:date="2024-05-24T00:26:00Z">
              <w:rPr>
                <w:highlight w:val="cyan"/>
              </w:rPr>
            </w:rPrChange>
          </w:rPr>
          <w:t>disasters have a variety of</w:t>
        </w:r>
      </w:ins>
      <w:ins w:id="138" w:author="Mateng Cheng" w:date="2024-05-24T00:26:00Z">
        <w:r w:rsidRPr="0086173D">
          <w:rPr>
            <w:rPrChange w:id="139" w:author="Mateng Cheng" w:date="2024-05-24T00:26:00Z">
              <w:rPr>
                <w:highlight w:val="cyan"/>
              </w:rPr>
            </w:rPrChange>
          </w:rPr>
          <w:t xml:space="preserve"> social</w:t>
        </w:r>
      </w:ins>
      <w:ins w:id="140" w:author="Mateng Cheng" w:date="2024-05-24T00:25:00Z">
        <w:r w:rsidRPr="0086173D">
          <w:rPr>
            <w:rPrChange w:id="141" w:author="Mateng Cheng" w:date="2024-05-24T00:26:00Z">
              <w:rPr>
                <w:highlight w:val="cyan"/>
              </w:rPr>
            </w:rPrChange>
          </w:rPr>
          <w:t xml:space="preserve"> consequences.</w:t>
        </w:r>
        <w:r w:rsidRPr="0086173D" w:rsidDel="0086173D">
          <w:rPr>
            <w:rPrChange w:id="142" w:author="Mateng Cheng" w:date="2024-05-24T00:26:00Z">
              <w:rPr>
                <w:highlight w:val="cyan"/>
              </w:rPr>
            </w:rPrChange>
          </w:rPr>
          <w:t xml:space="preserve"> </w:t>
        </w:r>
      </w:ins>
      <w:del w:id="143" w:author="Mateng Cheng" w:date="2024-05-24T00:25:00Z">
        <w:r w:rsidR="00000000" w:rsidRPr="0086173D" w:rsidDel="0086173D">
          <w:rPr>
            <w:rPrChange w:id="144" w:author="Mateng Cheng" w:date="2024-05-24T00:26:00Z">
              <w:rPr>
                <w:highlight w:val="cyan"/>
              </w:rPr>
            </w:rPrChange>
          </w:rPr>
          <w:delText xml:space="preserve">Socially, the consequences of these disasters are multifaceted </w:delText>
        </w:r>
      </w:del>
      <w:r w:rsidR="00000000" w:rsidRPr="0086173D">
        <w:rPr>
          <w:rPrChange w:id="145" w:author="Mateng Cheng" w:date="2024-05-24T00:26:00Z">
            <w:rPr>
              <w:highlight w:val="cyan"/>
            </w:rPr>
          </w:rPrChange>
        </w:rPr>
        <w:t>(</w:t>
      </w:r>
      <w:proofErr w:type="spellStart"/>
      <w:r w:rsidR="00000000" w:rsidRPr="0086173D">
        <w:rPr>
          <w:rPrChange w:id="146" w:author="Mateng Cheng" w:date="2024-05-24T00:26:00Z">
            <w:rPr>
              <w:highlight w:val="cyan"/>
            </w:rPr>
          </w:rPrChange>
        </w:rPr>
        <w:t>Arcaya</w:t>
      </w:r>
      <w:proofErr w:type="spellEnd"/>
      <w:r w:rsidR="00000000" w:rsidRPr="0086173D">
        <w:rPr>
          <w:rPrChange w:id="147" w:author="Mateng Cheng" w:date="2024-05-24T00:26:00Z">
            <w:rPr>
              <w:highlight w:val="cyan"/>
            </w:rPr>
          </w:rPrChange>
        </w:rPr>
        <w:t xml:space="preserve"> et al. 2020). </w:t>
      </w:r>
      <w:ins w:id="148" w:author="Mateng Cheng" w:date="2024-05-24T00:27:00Z">
        <w:r>
          <w:t>Displacement,</w:t>
        </w:r>
      </w:ins>
      <w:ins w:id="149" w:author="Mateng Cheng" w:date="2024-05-24T00:28:00Z">
        <w:r>
          <w:t xml:space="preserve"> loss of life, and community disruption cause long-term damage on coastal community</w:t>
        </w:r>
      </w:ins>
      <w:ins w:id="150" w:author="Mateng Cheng" w:date="2024-05-24T00:29:00Z">
        <w:r>
          <w:t xml:space="preserve"> and many low-income and marginalized people face the greatest challenges in </w:t>
        </w:r>
        <w:r w:rsidRPr="0086173D">
          <w:t xml:space="preserve">recovery </w:t>
        </w:r>
      </w:ins>
      <w:del w:id="151" w:author="Mateng Cheng" w:date="2024-05-24T00:27:00Z">
        <w:r w:rsidR="00000000" w:rsidRPr="0086173D" w:rsidDel="0086173D">
          <w:rPr>
            <w:rPrChange w:id="152" w:author="Mateng Cheng" w:date="2024-05-24T00:30:00Z">
              <w:rPr>
                <w:highlight w:val="cyan"/>
              </w:rPr>
            </w:rPrChange>
          </w:rPr>
          <w:delText xml:space="preserve">Displacement, loss of life, and disruptions to communities have left lasting scars. Vulnerable populations, including low-income households and marginalized communities, often bear the brunt of the impact, facing greater challenges in rebuilding and recovering </w:delText>
        </w:r>
      </w:del>
      <w:r w:rsidR="00000000" w:rsidRPr="0086173D">
        <w:rPr>
          <w:rPrChange w:id="153" w:author="Mateng Cheng" w:date="2024-05-24T00:30:00Z">
            <w:rPr>
              <w:highlight w:val="cyan"/>
            </w:rPr>
          </w:rPrChange>
        </w:rPr>
        <w:t>(</w:t>
      </w:r>
      <w:proofErr w:type="spellStart"/>
      <w:r w:rsidR="00000000" w:rsidRPr="0086173D">
        <w:rPr>
          <w:rPrChange w:id="154" w:author="Mateng Cheng" w:date="2024-05-24T00:30:00Z">
            <w:rPr>
              <w:highlight w:val="cyan"/>
            </w:rPr>
          </w:rPrChange>
        </w:rPr>
        <w:t>Comerio</w:t>
      </w:r>
      <w:proofErr w:type="spellEnd"/>
      <w:r w:rsidR="00000000" w:rsidRPr="0086173D">
        <w:rPr>
          <w:rPrChange w:id="155" w:author="Mateng Cheng" w:date="2024-05-24T00:30:00Z">
            <w:rPr>
              <w:highlight w:val="cyan"/>
            </w:rPr>
          </w:rPrChange>
        </w:rPr>
        <w:t xml:space="preserve"> 1997;</w:t>
      </w:r>
      <w:r w:rsidR="00000000" w:rsidRPr="0086173D">
        <w:rPr>
          <w:kern w:val="0"/>
          <w:rPrChange w:id="156" w:author="Mateng Cheng" w:date="2024-05-24T00:30:00Z">
            <w:rPr>
              <w:kern w:val="0"/>
              <w:highlight w:val="cyan"/>
            </w:rPr>
          </w:rPrChange>
        </w:rPr>
        <w:t xml:space="preserve"> </w:t>
      </w:r>
      <w:proofErr w:type="spellStart"/>
      <w:r w:rsidR="00000000" w:rsidRPr="0086173D">
        <w:rPr>
          <w:kern w:val="0"/>
          <w:rPrChange w:id="157" w:author="Mateng Cheng" w:date="2024-05-24T00:30:00Z">
            <w:rPr>
              <w:kern w:val="0"/>
              <w:highlight w:val="cyan"/>
            </w:rPr>
          </w:rPrChange>
        </w:rPr>
        <w:t>Safapour</w:t>
      </w:r>
      <w:proofErr w:type="spellEnd"/>
      <w:r w:rsidR="00000000" w:rsidRPr="0086173D">
        <w:rPr>
          <w:kern w:val="0"/>
          <w:rPrChange w:id="158" w:author="Mateng Cheng" w:date="2024-05-24T00:30:00Z">
            <w:rPr>
              <w:kern w:val="0"/>
              <w:highlight w:val="cyan"/>
            </w:rPr>
          </w:rPrChange>
        </w:rPr>
        <w:t xml:space="preserve"> et al. 2021; </w:t>
      </w:r>
      <w:proofErr w:type="spellStart"/>
      <w:r w:rsidR="00000000" w:rsidRPr="0086173D">
        <w:rPr>
          <w:rPrChange w:id="159" w:author="Mateng Cheng" w:date="2024-05-24T00:30:00Z">
            <w:rPr>
              <w:highlight w:val="cyan"/>
            </w:rPr>
          </w:rPrChange>
        </w:rPr>
        <w:t>Khajehei</w:t>
      </w:r>
      <w:proofErr w:type="spellEnd"/>
      <w:r w:rsidR="00000000" w:rsidRPr="0086173D">
        <w:rPr>
          <w:rPrChange w:id="160" w:author="Mateng Cheng" w:date="2024-05-24T00:30:00Z">
            <w:rPr>
              <w:highlight w:val="cyan"/>
            </w:rPr>
          </w:rPrChange>
        </w:rPr>
        <w:t xml:space="preserve"> et al. 2024). </w:t>
      </w:r>
    </w:p>
    <w:p w14:paraId="45A20970" w14:textId="02BEA3D1" w:rsidR="00DB55A1" w:rsidRDefault="0086173D">
      <w:pPr>
        <w:jc w:val="both"/>
      </w:pPr>
      <w:ins w:id="161" w:author="Mateng Cheng" w:date="2024-05-24T00:31:00Z">
        <w:r w:rsidRPr="0086173D">
          <w:rPr>
            <w:rPrChange w:id="162" w:author="Mateng Cheng" w:date="2024-05-24T00:31:00Z">
              <w:rPr>
                <w:highlight w:val="cyan"/>
              </w:rPr>
            </w:rPrChange>
          </w:rPr>
          <w:t>Hence</w:t>
        </w:r>
      </w:ins>
      <w:del w:id="163" w:author="Mateng Cheng" w:date="2024-05-24T00:31:00Z">
        <w:r w:rsidR="00000000" w:rsidRPr="0086173D" w:rsidDel="0086173D">
          <w:rPr>
            <w:rPrChange w:id="164" w:author="Mateng Cheng" w:date="2024-05-24T00:31:00Z">
              <w:rPr>
                <w:highlight w:val="cyan"/>
              </w:rPr>
            </w:rPrChange>
          </w:rPr>
          <w:delText>In conclusion, the impact of hurricanes, floods, and related disasters in the United States since 2000 has been profound, reshaping landscapes, economies, and communities. The increasing frequency and intensity of these events highlight the urgent need for proactive measures to enhance resilience, mitigate climate change, and address social vulnerabilities. As the nation grapples with the evolving threat of extreme weather, a comprehensive and collaborative approach is essential to build a more resilient and sustainable future</w:delText>
        </w:r>
      </w:del>
      <w:r w:rsidR="00000000" w:rsidRPr="0086173D">
        <w:t>.</w:t>
      </w:r>
      <w:ins w:id="165" w:author="Mateng Cheng" w:date="2024-05-24T00:32:00Z">
        <w:r w:rsidRPr="0086173D">
          <w:rPr>
            <w:rFonts w:ascii="System Font" w:hAnsi="System Font" w:cs="System Font"/>
            <w:color w:val="0E0E0E"/>
            <w:kern w:val="0"/>
            <w:sz w:val="28"/>
            <w:szCs w:val="28"/>
          </w:rPr>
          <w:t xml:space="preserve"> </w:t>
        </w:r>
        <w:r w:rsidRPr="0086173D">
          <w:t>hurricanes, floods, and related disasters have profoundly impacted the U.S. since 2000</w:t>
        </w:r>
        <w:r>
          <w:t xml:space="preserve">. </w:t>
        </w:r>
        <w:r w:rsidRPr="0086173D">
          <w:t>The increasing frequency of these events underscores the need for proactive measures to enhance resilience, mitigate climate change, and address social vulnerabilities. A collaborative approach is essential for a more resilient and sustainable future.</w:t>
        </w:r>
      </w:ins>
    </w:p>
    <w:p w14:paraId="7450D53E" w14:textId="77777777" w:rsidR="00DB55A1" w:rsidRDefault="00DB55A1">
      <w:pPr>
        <w:jc w:val="both"/>
      </w:pPr>
    </w:p>
    <w:p w14:paraId="5C119745" w14:textId="77777777" w:rsidR="00DB55A1" w:rsidRDefault="00DB55A1">
      <w:pPr>
        <w:jc w:val="both"/>
      </w:pPr>
    </w:p>
    <w:p w14:paraId="29E5138D" w14:textId="77777777" w:rsidR="00DB55A1" w:rsidRDefault="00000000">
      <w:pPr>
        <w:jc w:val="both"/>
      </w:pPr>
      <w:r>
        <w:t>Paragraph 2: [</w:t>
      </w:r>
      <w:r>
        <w:rPr>
          <w:highlight w:val="yellow"/>
        </w:rPr>
        <w:t>write a discussion on 300 words to discuss on existing review papers, if exists, what are their limitations, gaps etc</w:t>
      </w:r>
      <w:r>
        <w:t>.]</w:t>
      </w:r>
    </w:p>
    <w:p w14:paraId="542BC7C3" w14:textId="77777777" w:rsidR="00DB55A1" w:rsidRDefault="00000000">
      <w:pPr>
        <w:jc w:val="both"/>
      </w:pPr>
      <w:r>
        <w:t xml:space="preserve">Consequently, there is a growing interest among individuals in developing a holistic community resilience framework that encompasses the assessment of both physical and socio-economic effects during the recovery phase from natural disasters, such as earthquakes and hurricanes. </w:t>
      </w:r>
      <w:proofErr w:type="spellStart"/>
      <w:r>
        <w:t>Koliou</w:t>
      </w:r>
      <w:proofErr w:type="spellEnd"/>
      <w:r>
        <w:t xml:space="preserve"> et al. (2018) provide a comprehensive overview of existing research on community resilience, focusing on models of individual infrastructure systems, their interdependencies, and the economic and social systems within communities. The majority of research on community resilience has concentrated on examining the impact of individual hazards, such as earthquakes, or specific infrastructure. At present, there is a lack of comprehensive frameworks that encompass the physical, social, and economic dimensions of community resilience and only a few studies (Bruneau et al. 2003; Jia et al. 2017; Sharma et al. 2018) consider the quantification of community resilience. Furthermore, they summarize three imminent needs in recent studies of community resilience: (1) There is a necessity to extend current frameworks for examining the recovery and resilience trajectory of communities affected by climate-related hazards, such as hurricanes, floods, tornadoes, and tropical storms. This is important as the majority of studies have concentrated on quantifying seismic loads. (2) It is necessary to establish a connection between the societal consequences of post-disaster recovery and economic factors in order to forecast the recovery path of communities following a disaster. (3) There is a requirement to create user-friendly tools for making decisions based on risk assessment, which can be utilized to optimize and prioritize sustainable and retrofit solutions for various infrastructure systems. These tools should also be applicable for emergency response actions aimed at reducing risk and vulnerability. Nguyen et al. (2020) present a comprehensive survey of various approaches to modeling, assessing, and representing community resilience. This overview is based on a systematic review of 77 literature records spanning the period from 2000 to 2020. They categorize them by considering the number of the community resilience components and provide an overview of qualitative, quantitative and hybrid methodologies for assessing community resilience. However, the author focuses on visualizing correlation, hierarchy, and geospatial information and do not consider too much on understanding and representing temporal information. Furthermore, there is limited discourse </w:t>
      </w:r>
      <w:r>
        <w:lastRenderedPageBreak/>
        <w:t>regarding the intersection of advanced technologies, including machine learning, Internet of Things, and artificial intelligence, with the concept of community resilience.</w:t>
      </w:r>
    </w:p>
    <w:p w14:paraId="2E9B5EE1" w14:textId="77777777" w:rsidR="00DB55A1" w:rsidRDefault="00000000">
      <w:pPr>
        <w:jc w:val="both"/>
      </w:pPr>
      <w:proofErr w:type="spellStart"/>
      <w:r>
        <w:t>Bănică</w:t>
      </w:r>
      <w:proofErr w:type="spellEnd"/>
      <w:r>
        <w:t xml:space="preserve"> et al. (2020) conducted a comprehensive analysis of the economic effects of naturally occurring shocks, emphasizing the significance of disturbances in the progression and establishment of territorial systems, such as cities or regions, through a resilience-based approach. The study encompasses five prominent case studies to investigate various strategies for disaster management across diverse geographical scopes.</w:t>
      </w:r>
    </w:p>
    <w:p w14:paraId="1993ABD1" w14:textId="77777777" w:rsidR="00DB55A1" w:rsidRDefault="00000000">
      <w:pPr>
        <w:jc w:val="both"/>
      </w:pPr>
      <w:r>
        <w:t xml:space="preserve">In social </w:t>
      </w:r>
      <w:r>
        <w:rPr>
          <w:rFonts w:hint="eastAsia"/>
        </w:rPr>
        <w:t>science</w:t>
      </w:r>
      <w:r>
        <w:t xml:space="preserve"> fields, </w:t>
      </w:r>
      <w:proofErr w:type="spellStart"/>
      <w:r>
        <w:t>Arcaya</w:t>
      </w:r>
      <w:proofErr w:type="spellEnd"/>
      <w:r>
        <w:t xml:space="preserve"> et al. (2020) provides an overview of the societal impacts of disasters over the past decade, focusing on three key areas: the distinction between the recovery of physical locations and that of affected individuals, the necessity of distinguishing between short-term and long-term recovery trajectories, and the evolving role of government in exacerbating inequality during recovery efforts and perpetuating feedback loops that increase vulnerability. They argue that utilizing community-level, rather than individual-level, data in disaster research may lead to erroneous conclusions, as natural disasters often prompt significant population displacement, resulting in the exclusion of affected individuals from post-disaster community data sets.</w:t>
      </w:r>
    </w:p>
    <w:p w14:paraId="51332EBE" w14:textId="77777777" w:rsidR="00DB55A1" w:rsidRDefault="00000000">
      <w:pPr>
        <w:jc w:val="both"/>
      </w:pPr>
      <w:r>
        <w:t>Paragraph 3: [</w:t>
      </w:r>
      <w:r>
        <w:rPr>
          <w:highlight w:val="yellow"/>
        </w:rPr>
        <w:t>prepare a paragraph 150 words – discuss what is the aim this review – modify the following paragraph. You are not providing required analysis – you are just critically reviewing different aspects of coastal community resilience analysis</w:t>
      </w:r>
      <w:r>
        <w:t>]</w:t>
      </w:r>
    </w:p>
    <w:p w14:paraId="3395033E" w14:textId="26EE123A" w:rsidR="00DB55A1" w:rsidRDefault="00000000">
      <w:pPr>
        <w:jc w:val="both"/>
      </w:pPr>
      <w:r>
        <w:t xml:space="preserve">We are currently residing in a period characterized by heightened uncertainty. </w:t>
      </w:r>
      <w:ins w:id="166" w:author="Mateng Cheng" w:date="2024-05-24T00:35:00Z">
        <w:r w:rsidR="001736E3" w:rsidRPr="001736E3">
          <w:t>The frequency of both human-induced and natural disasters is increasing, and the risks are unevenly distributed. Community resilience is the ability of a community to recover from a disaster.</w:t>
        </w:r>
        <w:r w:rsidR="001736E3">
          <w:t xml:space="preserve"> </w:t>
        </w:r>
      </w:ins>
      <w:del w:id="167" w:author="Mateng Cheng" w:date="2024-05-24T00:34:00Z">
        <w:r w:rsidRPr="001B15A1" w:rsidDel="001736E3">
          <w:rPr>
            <w:highlight w:val="cyan"/>
          </w:rPr>
          <w:delText>The frequency of both human-induced and natural disasters is on the rise, and the associated risks, including the likelihood of their occurrence and the potential extent of their impact, are not uniformly distributed Community resilience refers to the capacity of a community to rebound from a disaster.</w:delText>
        </w:r>
        <w:r w:rsidDel="001736E3">
          <w:delText xml:space="preserve"> </w:delText>
        </w:r>
      </w:del>
      <w:r>
        <w:t>In general, the definition of community resilience varies from different people in different disciplines (</w:t>
      </w:r>
      <w:proofErr w:type="spellStart"/>
      <w:r>
        <w:t>Koliou</w:t>
      </w:r>
      <w:proofErr w:type="spellEnd"/>
      <w:r>
        <w:t xml:space="preserve"> et al. 2018). </w:t>
      </w:r>
      <w:proofErr w:type="spellStart"/>
      <w:r>
        <w:t>Holling</w:t>
      </w:r>
      <w:proofErr w:type="spellEnd"/>
      <w:r>
        <w:t xml:space="preserve"> (1973) initially conceptualized resilience as the capacity of ecological systems to withstand and recover from external disturbances. Bruneau et al. (2003) later defined resilience as the capability of social entities to mitigate risks, manage the impacts of disasters, and engage in recovery efforts that minimize societal disruption and alleviate the consequences of future seismic events. In recent years, there has been an increasing prevalence of a threefold perspective on resilience, which encompasses the mitigation of impacts or consequences, the reduction of recovery time, and the minimization of future vulnerabilities (</w:t>
      </w:r>
      <w:proofErr w:type="spellStart"/>
      <w:r>
        <w:t>Koliou</w:t>
      </w:r>
      <w:proofErr w:type="spellEnd"/>
      <w:r>
        <w:t xml:space="preserve"> et al. 2020).</w:t>
      </w:r>
    </w:p>
    <w:p w14:paraId="76AA41A7" w14:textId="77777777" w:rsidR="00DB55A1" w:rsidRDefault="00000000">
      <w:pPr>
        <w:jc w:val="both"/>
      </w:pPr>
      <w:r>
        <w:lastRenderedPageBreak/>
        <w:t>The objective of this review paper is to provide a comprehensive overview of recent research literature pertaining to the resilience of communities in coastal regions of the United States and all the discussion has been categorized into five sections: hazard analysis, fragility analysis, social and economic consequences, risk analysis and resilience analysis.</w:t>
      </w:r>
    </w:p>
    <w:p w14:paraId="7CA5A597" w14:textId="77777777" w:rsidR="00DB55A1" w:rsidRDefault="00000000">
      <w:pPr>
        <w:jc w:val="both"/>
      </w:pPr>
      <w:r>
        <w:t xml:space="preserve">When a natural disaster such as a hurricane occurs in a particular area, the initial action is to establish the hazard function. For probabilistic evaluations, the hazard function for a site will indicate the total probability of exceeding different intensity measures (Bachman et al. 2003). Subsequently, the second step involves a comprehensive fragility analysis. Fragility is defined by a mathematical equation that represents the probability of an undesirable event occurring, typically when an asset exceeds predefined threshold conditions (limit states) as a result of specific measures of environmental stimulation, such as acceleration, deformation, or force during extreme loading conditions such as earthquakes or hurricanes (Porter 2021). Risk analysis requires an assessment of the consequences of specific challenges to a system (Anwar et al. 2020). And such consequences are primarily expressed in terms of damage and economic loss. Furthermore, the limit states are usually “mapped” to damage states and to losses. The third step is to deal with the mapping process and requires a consideration of economic, environmental, and even social effects (Wen et al. 2003). Decision makers always prefer the economic loss data since it is more explicit for them to estimate the risk and make mitigation strategies. The recovery process of the disaster will be discussed in the section 5. </w:t>
      </w:r>
    </w:p>
    <w:p w14:paraId="79CE90B5" w14:textId="77777777" w:rsidR="00DB55A1" w:rsidRDefault="00DB55A1">
      <w:pPr>
        <w:jc w:val="both"/>
      </w:pPr>
    </w:p>
    <w:p w14:paraId="04925D87" w14:textId="77777777" w:rsidR="00DB55A1" w:rsidRDefault="00000000">
      <w:pPr>
        <w:pStyle w:val="Heading1"/>
        <w:numPr>
          <w:ilvl w:val="0"/>
          <w:numId w:val="1"/>
        </w:numPr>
        <w:ind w:left="357" w:hanging="357"/>
      </w:pPr>
      <w:r>
        <w:t>Major Hazards Impacted Coastal Community</w:t>
      </w:r>
    </w:p>
    <w:p w14:paraId="7E1ABB90" w14:textId="77777777" w:rsidR="00DB55A1" w:rsidRDefault="00DB55A1"/>
    <w:p w14:paraId="629A7401" w14:textId="77777777" w:rsidR="00DB55A1" w:rsidRDefault="00000000">
      <w:pPr>
        <w:jc w:val="both"/>
      </w:pPr>
      <w:r>
        <w:rPr>
          <w:highlight w:val="yellow"/>
        </w:rPr>
        <w:t>In this part you first establish hurricanes, earthquakes, flooding are most devastating in coastal community.</w:t>
      </w:r>
      <w:r>
        <w:t xml:space="preserve"> </w:t>
      </w:r>
      <w:r>
        <w:rPr>
          <w:highlight w:val="yellow"/>
        </w:rPr>
        <w:t>discuss what types of hazards affect which part of us, for instance, west coast is susceptible to earthquakes, gulf and east coast hurricanes with appropriate Citations.</w:t>
      </w:r>
    </w:p>
    <w:p w14:paraId="5A612B65" w14:textId="77777777" w:rsidR="00DB55A1" w:rsidRDefault="00000000">
      <w:pPr>
        <w:jc w:val="both"/>
      </w:pPr>
      <w:r>
        <w:rPr>
          <w:highlight w:val="yellow"/>
        </w:rPr>
        <w:t>Complete following table:</w:t>
      </w:r>
    </w:p>
    <w:p w14:paraId="5CCAA425" w14:textId="77777777" w:rsidR="00DB55A1" w:rsidRDefault="00000000">
      <w:pPr>
        <w:jc w:val="both"/>
      </w:pPr>
      <w:r>
        <w:t>Table: Summary of Natural Disaster Events from 2000 to 2023</w:t>
      </w:r>
    </w:p>
    <w:tbl>
      <w:tblPr>
        <w:tblStyle w:val="TableGrid"/>
        <w:tblW w:w="0" w:type="auto"/>
        <w:tblLook w:val="04A0" w:firstRow="1" w:lastRow="0" w:firstColumn="1" w:lastColumn="0" w:noHBand="0" w:noVBand="1"/>
      </w:tblPr>
      <w:tblGrid>
        <w:gridCol w:w="2755"/>
        <w:gridCol w:w="2133"/>
        <w:gridCol w:w="2380"/>
        <w:gridCol w:w="2082"/>
      </w:tblGrid>
      <w:tr w:rsidR="00DB55A1" w14:paraId="5385F714" w14:textId="77777777">
        <w:tc>
          <w:tcPr>
            <w:tcW w:w="2755" w:type="dxa"/>
          </w:tcPr>
          <w:p w14:paraId="65081334" w14:textId="77777777" w:rsidR="00DB55A1" w:rsidRDefault="00000000">
            <w:pPr>
              <w:spacing w:line="240" w:lineRule="auto"/>
              <w:jc w:val="both"/>
              <w:rPr>
                <w:kern w:val="0"/>
              </w:rPr>
            </w:pPr>
            <w:r>
              <w:rPr>
                <w:kern w:val="0"/>
              </w:rPr>
              <w:t>Disasters</w:t>
            </w:r>
          </w:p>
        </w:tc>
        <w:tc>
          <w:tcPr>
            <w:tcW w:w="2133" w:type="dxa"/>
          </w:tcPr>
          <w:p w14:paraId="01D5A416" w14:textId="77777777" w:rsidR="00DB55A1" w:rsidRDefault="00000000">
            <w:pPr>
              <w:spacing w:line="240" w:lineRule="auto"/>
              <w:jc w:val="both"/>
              <w:rPr>
                <w:kern w:val="0"/>
              </w:rPr>
            </w:pPr>
            <w:r>
              <w:rPr>
                <w:kern w:val="0"/>
              </w:rPr>
              <w:t>No. of Disasters</w:t>
            </w:r>
          </w:p>
        </w:tc>
        <w:tc>
          <w:tcPr>
            <w:tcW w:w="2380" w:type="dxa"/>
          </w:tcPr>
          <w:p w14:paraId="7C048C92" w14:textId="77777777" w:rsidR="00DB55A1" w:rsidRDefault="00000000">
            <w:pPr>
              <w:spacing w:line="240" w:lineRule="auto"/>
              <w:jc w:val="both"/>
              <w:rPr>
                <w:kern w:val="0"/>
              </w:rPr>
            </w:pPr>
            <w:r>
              <w:rPr>
                <w:kern w:val="0"/>
              </w:rPr>
              <w:t>Major impacted Areas</w:t>
            </w:r>
          </w:p>
        </w:tc>
        <w:tc>
          <w:tcPr>
            <w:tcW w:w="2082" w:type="dxa"/>
          </w:tcPr>
          <w:p w14:paraId="5591C02A" w14:textId="77777777" w:rsidR="00DB55A1" w:rsidRDefault="00000000">
            <w:pPr>
              <w:spacing w:line="240" w:lineRule="auto"/>
              <w:jc w:val="both"/>
              <w:rPr>
                <w:kern w:val="0"/>
              </w:rPr>
            </w:pPr>
            <w:r>
              <w:rPr>
                <w:kern w:val="0"/>
              </w:rPr>
              <w:t>References</w:t>
            </w:r>
          </w:p>
        </w:tc>
      </w:tr>
      <w:tr w:rsidR="00DB55A1" w14:paraId="746C22B1" w14:textId="77777777">
        <w:tc>
          <w:tcPr>
            <w:tcW w:w="2755" w:type="dxa"/>
          </w:tcPr>
          <w:p w14:paraId="5564A2B7" w14:textId="77777777" w:rsidR="00DB55A1" w:rsidRDefault="00000000">
            <w:pPr>
              <w:spacing w:line="240" w:lineRule="auto"/>
              <w:jc w:val="both"/>
              <w:rPr>
                <w:kern w:val="0"/>
              </w:rPr>
            </w:pPr>
            <w:r>
              <w:rPr>
                <w:kern w:val="0"/>
              </w:rPr>
              <w:t>Hurricanes (billion-dollar events)</w:t>
            </w:r>
          </w:p>
        </w:tc>
        <w:tc>
          <w:tcPr>
            <w:tcW w:w="2133" w:type="dxa"/>
          </w:tcPr>
          <w:p w14:paraId="10C32844" w14:textId="77777777" w:rsidR="00DB55A1" w:rsidRDefault="00000000">
            <w:pPr>
              <w:spacing w:line="240" w:lineRule="auto"/>
              <w:jc w:val="both"/>
              <w:rPr>
                <w:kern w:val="0"/>
              </w:rPr>
            </w:pPr>
            <w:r>
              <w:rPr>
                <w:kern w:val="0"/>
              </w:rPr>
              <w:t>42</w:t>
            </w:r>
          </w:p>
        </w:tc>
        <w:tc>
          <w:tcPr>
            <w:tcW w:w="2380" w:type="dxa"/>
          </w:tcPr>
          <w:p w14:paraId="29EC6DC1" w14:textId="77777777" w:rsidR="00DB55A1" w:rsidRDefault="00000000">
            <w:pPr>
              <w:spacing w:line="240" w:lineRule="auto"/>
              <w:jc w:val="both"/>
              <w:rPr>
                <w:kern w:val="0"/>
              </w:rPr>
            </w:pPr>
            <w:r>
              <w:rPr>
                <w:kern w:val="0"/>
              </w:rPr>
              <w:t>36 numbers hit gulf coast, 35 numbers hit southeast coast, and 14 numbers impacted northeast coast.</w:t>
            </w:r>
          </w:p>
        </w:tc>
        <w:tc>
          <w:tcPr>
            <w:tcW w:w="2082" w:type="dxa"/>
          </w:tcPr>
          <w:p w14:paraId="6E3B4FAA" w14:textId="77777777" w:rsidR="00DB55A1" w:rsidRDefault="00000000">
            <w:pPr>
              <w:spacing w:line="240" w:lineRule="auto"/>
              <w:jc w:val="both"/>
              <w:rPr>
                <w:kern w:val="0"/>
              </w:rPr>
            </w:pPr>
            <w:r>
              <w:rPr>
                <w:kern w:val="0"/>
              </w:rPr>
              <w:t>(NOAA, 2023)</w:t>
            </w:r>
          </w:p>
        </w:tc>
      </w:tr>
      <w:tr w:rsidR="00DB55A1" w14:paraId="4E96089A" w14:textId="77777777">
        <w:tc>
          <w:tcPr>
            <w:tcW w:w="2755" w:type="dxa"/>
          </w:tcPr>
          <w:p w14:paraId="737BDCC1" w14:textId="77777777" w:rsidR="00DB55A1" w:rsidRDefault="00000000">
            <w:pPr>
              <w:spacing w:line="240" w:lineRule="auto"/>
              <w:jc w:val="both"/>
              <w:rPr>
                <w:kern w:val="0"/>
              </w:rPr>
            </w:pPr>
            <w:r>
              <w:rPr>
                <w:kern w:val="0"/>
              </w:rPr>
              <w:lastRenderedPageBreak/>
              <w:t xml:space="preserve">Floods (&gt; return period of 50 </w:t>
            </w:r>
            <w:proofErr w:type="spellStart"/>
            <w:r>
              <w:rPr>
                <w:kern w:val="0"/>
              </w:rPr>
              <w:t>yrs</w:t>
            </w:r>
            <w:proofErr w:type="spellEnd"/>
            <w:r>
              <w:rPr>
                <w:kern w:val="0"/>
              </w:rPr>
              <w:t>)</w:t>
            </w:r>
          </w:p>
        </w:tc>
        <w:tc>
          <w:tcPr>
            <w:tcW w:w="2133" w:type="dxa"/>
          </w:tcPr>
          <w:p w14:paraId="71D0CD13" w14:textId="77777777" w:rsidR="00DB55A1" w:rsidRDefault="00000000">
            <w:pPr>
              <w:spacing w:line="240" w:lineRule="auto"/>
              <w:jc w:val="both"/>
              <w:rPr>
                <w:kern w:val="0"/>
              </w:rPr>
            </w:pPr>
            <w:r>
              <w:rPr>
                <w:kern w:val="0"/>
              </w:rPr>
              <w:t>29</w:t>
            </w:r>
          </w:p>
        </w:tc>
        <w:tc>
          <w:tcPr>
            <w:tcW w:w="2380" w:type="dxa"/>
          </w:tcPr>
          <w:p w14:paraId="72584092" w14:textId="77777777" w:rsidR="00DB55A1" w:rsidRDefault="00000000">
            <w:pPr>
              <w:spacing w:line="240" w:lineRule="auto"/>
              <w:jc w:val="both"/>
              <w:rPr>
                <w:kern w:val="0"/>
              </w:rPr>
            </w:pPr>
            <w:r>
              <w:rPr>
                <w:kern w:val="0"/>
              </w:rPr>
              <w:t>11 events affected Gulf Coast States, 12 events affected Central Climate Region, 12 events affected Great Lakes States and 14 events affected Tornado Alley.</w:t>
            </w:r>
          </w:p>
        </w:tc>
        <w:tc>
          <w:tcPr>
            <w:tcW w:w="2082" w:type="dxa"/>
          </w:tcPr>
          <w:p w14:paraId="3EB205D1" w14:textId="77777777" w:rsidR="00DB55A1" w:rsidRDefault="00000000">
            <w:pPr>
              <w:spacing w:line="240" w:lineRule="auto"/>
              <w:jc w:val="both"/>
              <w:rPr>
                <w:kern w:val="0"/>
              </w:rPr>
            </w:pPr>
            <w:r>
              <w:rPr>
                <w:kern w:val="0"/>
              </w:rPr>
              <w:t>(NOAA, 2024)</w:t>
            </w:r>
          </w:p>
        </w:tc>
      </w:tr>
      <w:tr w:rsidR="00DB55A1" w14:paraId="72729B90" w14:textId="77777777">
        <w:tc>
          <w:tcPr>
            <w:tcW w:w="2755" w:type="dxa"/>
          </w:tcPr>
          <w:p w14:paraId="6CD4E870" w14:textId="77777777" w:rsidR="00DB55A1" w:rsidRDefault="00000000">
            <w:pPr>
              <w:spacing w:line="240" w:lineRule="auto"/>
              <w:jc w:val="both"/>
              <w:rPr>
                <w:kern w:val="0"/>
              </w:rPr>
            </w:pPr>
            <w:r>
              <w:rPr>
                <w:kern w:val="0"/>
              </w:rPr>
              <w:t>Earthquakes (&gt;magnitude 5)</w:t>
            </w:r>
          </w:p>
        </w:tc>
        <w:tc>
          <w:tcPr>
            <w:tcW w:w="2133" w:type="dxa"/>
          </w:tcPr>
          <w:p w14:paraId="3EE6117D" w14:textId="77777777" w:rsidR="00DB55A1" w:rsidRDefault="00000000">
            <w:pPr>
              <w:spacing w:line="240" w:lineRule="auto"/>
              <w:jc w:val="both"/>
              <w:rPr>
                <w:kern w:val="0"/>
              </w:rPr>
            </w:pPr>
            <w:r>
              <w:rPr>
                <w:kern w:val="0"/>
              </w:rPr>
              <w:t>45</w:t>
            </w:r>
          </w:p>
        </w:tc>
        <w:tc>
          <w:tcPr>
            <w:tcW w:w="2380" w:type="dxa"/>
          </w:tcPr>
          <w:p w14:paraId="1B39CB8B" w14:textId="77777777" w:rsidR="00DB55A1" w:rsidRDefault="00000000">
            <w:pPr>
              <w:spacing w:line="240" w:lineRule="auto"/>
              <w:jc w:val="both"/>
              <w:rPr>
                <w:kern w:val="0"/>
              </w:rPr>
            </w:pPr>
            <w:r>
              <w:rPr>
                <w:kern w:val="0"/>
              </w:rPr>
              <w:t>15 earthquakes happened in Alaska, 10 happened in California, 7 happened in east coast and 5 happened in Nevada.</w:t>
            </w:r>
          </w:p>
        </w:tc>
        <w:tc>
          <w:tcPr>
            <w:tcW w:w="2082" w:type="dxa"/>
          </w:tcPr>
          <w:p w14:paraId="134252E3" w14:textId="77777777" w:rsidR="00DB55A1" w:rsidRDefault="00000000">
            <w:pPr>
              <w:spacing w:line="240" w:lineRule="auto"/>
              <w:jc w:val="both"/>
              <w:rPr>
                <w:kern w:val="0"/>
              </w:rPr>
            </w:pPr>
            <w:r>
              <w:rPr>
                <w:kern w:val="0"/>
              </w:rPr>
              <w:t>(</w:t>
            </w:r>
            <w:proofErr w:type="spellStart"/>
            <w:r>
              <w:rPr>
                <w:kern w:val="0"/>
              </w:rPr>
              <w:t>NGDC</w:t>
            </w:r>
            <w:proofErr w:type="spellEnd"/>
            <w:r>
              <w:rPr>
                <w:kern w:val="0"/>
              </w:rPr>
              <w:t>, 2023)</w:t>
            </w:r>
          </w:p>
        </w:tc>
      </w:tr>
      <w:tr w:rsidR="00DB55A1" w14:paraId="24369F1F" w14:textId="77777777">
        <w:trPr>
          <w:trHeight w:val="79"/>
        </w:trPr>
        <w:tc>
          <w:tcPr>
            <w:tcW w:w="2755" w:type="dxa"/>
          </w:tcPr>
          <w:p w14:paraId="31C6DFFF" w14:textId="77777777" w:rsidR="00DB55A1" w:rsidRDefault="00000000">
            <w:pPr>
              <w:spacing w:line="240" w:lineRule="auto"/>
              <w:jc w:val="both"/>
              <w:rPr>
                <w:kern w:val="0"/>
              </w:rPr>
            </w:pPr>
            <w:r>
              <w:rPr>
                <w:kern w:val="0"/>
              </w:rPr>
              <w:t>Tornados</w:t>
            </w:r>
          </w:p>
        </w:tc>
        <w:tc>
          <w:tcPr>
            <w:tcW w:w="2133" w:type="dxa"/>
          </w:tcPr>
          <w:p w14:paraId="358BF6B4" w14:textId="77777777" w:rsidR="00DB55A1" w:rsidRDefault="00000000">
            <w:pPr>
              <w:spacing w:line="240" w:lineRule="auto"/>
              <w:jc w:val="both"/>
              <w:rPr>
                <w:kern w:val="0"/>
              </w:rPr>
            </w:pPr>
            <w:r>
              <w:rPr>
                <w:kern w:val="0"/>
              </w:rPr>
              <w:t>162</w:t>
            </w:r>
          </w:p>
        </w:tc>
        <w:tc>
          <w:tcPr>
            <w:tcW w:w="2380" w:type="dxa"/>
          </w:tcPr>
          <w:p w14:paraId="558432A7" w14:textId="77777777" w:rsidR="00DB55A1" w:rsidRDefault="00000000">
            <w:pPr>
              <w:spacing w:line="240" w:lineRule="auto"/>
              <w:jc w:val="both"/>
              <w:rPr>
                <w:kern w:val="0"/>
              </w:rPr>
            </w:pPr>
            <w:r>
              <w:rPr>
                <w:kern w:val="0"/>
              </w:rPr>
              <w:t>137 events affected Tornado Alley, 115 events affected Central Climate Region, 112 events affected Gulf Coast, and 63 events affected northeast coast.</w:t>
            </w:r>
          </w:p>
        </w:tc>
        <w:tc>
          <w:tcPr>
            <w:tcW w:w="2082" w:type="dxa"/>
          </w:tcPr>
          <w:p w14:paraId="4B9813A6" w14:textId="77777777" w:rsidR="00DB55A1" w:rsidRDefault="00000000">
            <w:pPr>
              <w:spacing w:line="240" w:lineRule="auto"/>
              <w:jc w:val="both"/>
              <w:rPr>
                <w:kern w:val="0"/>
              </w:rPr>
            </w:pPr>
            <w:r>
              <w:rPr>
                <w:kern w:val="0"/>
              </w:rPr>
              <w:t>(NOAA, 2024)</w:t>
            </w:r>
          </w:p>
        </w:tc>
      </w:tr>
      <w:tr w:rsidR="00DB55A1" w14:paraId="4BA621BB" w14:textId="77777777">
        <w:tc>
          <w:tcPr>
            <w:tcW w:w="2755" w:type="dxa"/>
          </w:tcPr>
          <w:p w14:paraId="5E833D9A" w14:textId="77777777" w:rsidR="00DB55A1" w:rsidRDefault="00000000">
            <w:pPr>
              <w:spacing w:line="240" w:lineRule="auto"/>
              <w:jc w:val="both"/>
              <w:rPr>
                <w:kern w:val="0"/>
              </w:rPr>
            </w:pPr>
            <w:r>
              <w:rPr>
                <w:kern w:val="0"/>
              </w:rPr>
              <w:t>Severe Snowfall</w:t>
            </w:r>
          </w:p>
        </w:tc>
        <w:tc>
          <w:tcPr>
            <w:tcW w:w="2133" w:type="dxa"/>
          </w:tcPr>
          <w:p w14:paraId="6BDF38E0" w14:textId="77777777" w:rsidR="00DB55A1" w:rsidRDefault="00DB55A1">
            <w:pPr>
              <w:spacing w:line="240" w:lineRule="auto"/>
              <w:jc w:val="both"/>
              <w:rPr>
                <w:kern w:val="0"/>
              </w:rPr>
            </w:pPr>
          </w:p>
        </w:tc>
        <w:tc>
          <w:tcPr>
            <w:tcW w:w="2380" w:type="dxa"/>
          </w:tcPr>
          <w:p w14:paraId="6D95D3D8" w14:textId="77777777" w:rsidR="00DB55A1" w:rsidRDefault="00DB55A1">
            <w:pPr>
              <w:spacing w:line="240" w:lineRule="auto"/>
              <w:jc w:val="both"/>
              <w:rPr>
                <w:kern w:val="0"/>
              </w:rPr>
            </w:pPr>
          </w:p>
        </w:tc>
        <w:tc>
          <w:tcPr>
            <w:tcW w:w="2082" w:type="dxa"/>
          </w:tcPr>
          <w:p w14:paraId="27ED0A05" w14:textId="77777777" w:rsidR="00DB55A1" w:rsidRDefault="00DB55A1">
            <w:pPr>
              <w:spacing w:line="240" w:lineRule="auto"/>
              <w:jc w:val="both"/>
              <w:rPr>
                <w:kern w:val="0"/>
              </w:rPr>
            </w:pPr>
          </w:p>
        </w:tc>
      </w:tr>
      <w:tr w:rsidR="00DB55A1" w14:paraId="540A21E8" w14:textId="77777777">
        <w:tc>
          <w:tcPr>
            <w:tcW w:w="2755" w:type="dxa"/>
          </w:tcPr>
          <w:p w14:paraId="3F68DA73" w14:textId="77777777" w:rsidR="00DB55A1" w:rsidRDefault="00000000">
            <w:pPr>
              <w:spacing w:line="240" w:lineRule="auto"/>
              <w:jc w:val="both"/>
              <w:rPr>
                <w:kern w:val="0"/>
              </w:rPr>
            </w:pPr>
            <w:r>
              <w:rPr>
                <w:kern w:val="0"/>
              </w:rPr>
              <w:t>Hailstorm</w:t>
            </w:r>
          </w:p>
        </w:tc>
        <w:tc>
          <w:tcPr>
            <w:tcW w:w="2133" w:type="dxa"/>
          </w:tcPr>
          <w:p w14:paraId="34914D9D" w14:textId="77777777" w:rsidR="00DB55A1" w:rsidRDefault="00DB55A1">
            <w:pPr>
              <w:spacing w:line="240" w:lineRule="auto"/>
              <w:jc w:val="both"/>
              <w:rPr>
                <w:kern w:val="0"/>
              </w:rPr>
            </w:pPr>
          </w:p>
        </w:tc>
        <w:tc>
          <w:tcPr>
            <w:tcW w:w="2380" w:type="dxa"/>
          </w:tcPr>
          <w:p w14:paraId="455B3FB9" w14:textId="77777777" w:rsidR="00DB55A1" w:rsidRDefault="00DB55A1">
            <w:pPr>
              <w:spacing w:line="240" w:lineRule="auto"/>
              <w:jc w:val="both"/>
              <w:rPr>
                <w:kern w:val="0"/>
              </w:rPr>
            </w:pPr>
          </w:p>
        </w:tc>
        <w:tc>
          <w:tcPr>
            <w:tcW w:w="2082" w:type="dxa"/>
          </w:tcPr>
          <w:p w14:paraId="58A8852E" w14:textId="77777777" w:rsidR="00DB55A1" w:rsidRDefault="00DB55A1">
            <w:pPr>
              <w:spacing w:line="240" w:lineRule="auto"/>
              <w:jc w:val="both"/>
              <w:rPr>
                <w:kern w:val="0"/>
              </w:rPr>
            </w:pPr>
          </w:p>
        </w:tc>
      </w:tr>
      <w:tr w:rsidR="00DB55A1" w14:paraId="36CBEE9E" w14:textId="77777777">
        <w:tc>
          <w:tcPr>
            <w:tcW w:w="2755" w:type="dxa"/>
          </w:tcPr>
          <w:p w14:paraId="23C3A636" w14:textId="77777777" w:rsidR="00DB55A1" w:rsidRDefault="00000000">
            <w:pPr>
              <w:spacing w:line="240" w:lineRule="auto"/>
              <w:jc w:val="both"/>
              <w:rPr>
                <w:kern w:val="0"/>
              </w:rPr>
            </w:pPr>
            <w:r>
              <w:rPr>
                <w:kern w:val="0"/>
              </w:rPr>
              <w:t>Heavy Rainfalls</w:t>
            </w:r>
          </w:p>
        </w:tc>
        <w:tc>
          <w:tcPr>
            <w:tcW w:w="2133" w:type="dxa"/>
          </w:tcPr>
          <w:p w14:paraId="23CC32CC" w14:textId="77777777" w:rsidR="00DB55A1" w:rsidRDefault="00DB55A1">
            <w:pPr>
              <w:spacing w:line="240" w:lineRule="auto"/>
              <w:jc w:val="both"/>
              <w:rPr>
                <w:kern w:val="0"/>
              </w:rPr>
            </w:pPr>
          </w:p>
        </w:tc>
        <w:tc>
          <w:tcPr>
            <w:tcW w:w="2380" w:type="dxa"/>
          </w:tcPr>
          <w:p w14:paraId="6BC57308" w14:textId="77777777" w:rsidR="00DB55A1" w:rsidRDefault="00DB55A1">
            <w:pPr>
              <w:spacing w:line="240" w:lineRule="auto"/>
              <w:jc w:val="both"/>
              <w:rPr>
                <w:kern w:val="0"/>
              </w:rPr>
            </w:pPr>
          </w:p>
        </w:tc>
        <w:tc>
          <w:tcPr>
            <w:tcW w:w="2082" w:type="dxa"/>
          </w:tcPr>
          <w:p w14:paraId="10DAD938" w14:textId="77777777" w:rsidR="00DB55A1" w:rsidRDefault="00DB55A1">
            <w:pPr>
              <w:spacing w:line="240" w:lineRule="auto"/>
              <w:jc w:val="both"/>
              <w:rPr>
                <w:kern w:val="0"/>
              </w:rPr>
            </w:pPr>
          </w:p>
        </w:tc>
      </w:tr>
    </w:tbl>
    <w:p w14:paraId="488E02DB" w14:textId="77777777" w:rsidR="00DB55A1" w:rsidRDefault="00DB55A1">
      <w:pPr>
        <w:jc w:val="both"/>
      </w:pPr>
    </w:p>
    <w:p w14:paraId="0B107523" w14:textId="77777777" w:rsidR="00DB55A1" w:rsidRDefault="00000000">
      <w:pPr>
        <w:jc w:val="both"/>
      </w:pPr>
      <w:r>
        <w:t xml:space="preserve">There are almost 360 weather and climate disasters since 1980 with total damage and costs reached or exceeded one billion dollars and the total cost of these events exceeds 2.57 trillion dollars (Smith, 2018). Among these disasters, hurricanes caused the most severe economic loss and casualties. For instance, major hurricanes occurred between 2010 and 2020 caused an average of 106.95 billion dollars losses (NOAA, 2023). </w:t>
      </w:r>
    </w:p>
    <w:p w14:paraId="116A7092" w14:textId="77777777" w:rsidR="00DB55A1" w:rsidRDefault="00DB55A1">
      <w:pPr>
        <w:jc w:val="both"/>
      </w:pPr>
    </w:p>
    <w:p w14:paraId="3B6D5500" w14:textId="77777777" w:rsidR="00DB55A1" w:rsidRDefault="00000000">
      <w:pPr>
        <w:jc w:val="both"/>
      </w:pPr>
      <w:r>
        <w:rPr>
          <w:highlight w:val="yellow"/>
        </w:rPr>
        <w:t>Discuss briefly on following figure – high level discussion with 150 words.</w:t>
      </w:r>
      <w:r>
        <w:t xml:space="preserve"> </w:t>
      </w:r>
      <w:r>
        <w:rPr>
          <w:highlight w:val="yellow"/>
        </w:rPr>
        <w:t>Look at the figure I added here, you need to specify which coastal community are primarily impacted by what hazards.</w:t>
      </w:r>
    </w:p>
    <w:p w14:paraId="6C62B12C" w14:textId="77777777" w:rsidR="00DB55A1" w:rsidRDefault="00DB55A1">
      <w:pPr>
        <w:jc w:val="both"/>
      </w:pPr>
    </w:p>
    <w:p w14:paraId="2133CC76" w14:textId="77777777" w:rsidR="00DB55A1" w:rsidRDefault="00000000">
      <w:pPr>
        <w:jc w:val="both"/>
      </w:pPr>
      <w:r>
        <w:t xml:space="preserve">Figure 1 shows distribution of major earthquakes, hurricanes, and tornados occurred in the U.S. between 1900 and 2022. Analyzing this map reveal that the coast community on the Pacific Ocean and Alaska are prone to the earthquakes especially 1964 Alaska earthquakes which had 9.4 Mw and caused 143 fatalities (History, 2018). Hurricanes occur mostly on the Gulf coast and Atlantic </w:t>
      </w:r>
      <w:r>
        <w:lastRenderedPageBreak/>
        <w:t>coast, especially in Texas, Louisiana, and Florida (NOAA, 2023). Tornadoes can occur throughout the United States, with a region known as Tornado Alley including parts of Texas, Oklahoma, Kansas, Nebraska, and South Dakota.</w:t>
      </w:r>
    </w:p>
    <w:p w14:paraId="5B379EDC" w14:textId="77777777" w:rsidR="00DB55A1" w:rsidRDefault="00DB55A1">
      <w:pPr>
        <w:jc w:val="both"/>
      </w:pPr>
    </w:p>
    <w:p w14:paraId="7FD64F82" w14:textId="77777777" w:rsidR="00DB55A1" w:rsidRDefault="00000000">
      <w:r>
        <w:rPr>
          <w:noProof/>
        </w:rPr>
        <w:drawing>
          <wp:inline distT="0" distB="0" distL="0" distR="0" wp14:anchorId="14469859" wp14:editId="734F4327">
            <wp:extent cx="4692015" cy="2670810"/>
            <wp:effectExtent l="0" t="0" r="0" b="0"/>
            <wp:docPr id="168544865" name="Picture 16854486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865" name="Picture 168544865" descr="A map of the united state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l="2210" t="6826" r="1075" b="1543"/>
                    <a:stretch>
                      <a:fillRect/>
                    </a:stretch>
                  </pic:blipFill>
                  <pic:spPr>
                    <a:xfrm>
                      <a:off x="0" y="0"/>
                      <a:ext cx="4692167" cy="2671200"/>
                    </a:xfrm>
                    <a:prstGeom prst="rect">
                      <a:avLst/>
                    </a:prstGeom>
                    <a:ln>
                      <a:noFill/>
                    </a:ln>
                  </pic:spPr>
                </pic:pic>
              </a:graphicData>
            </a:graphic>
          </wp:inline>
        </w:drawing>
      </w:r>
    </w:p>
    <w:p w14:paraId="5BB53C84" w14:textId="77777777" w:rsidR="00DB55A1" w:rsidRDefault="00000000">
      <w:pPr>
        <w:jc w:val="center"/>
        <w:rPr>
          <w:b/>
        </w:rPr>
      </w:pPr>
      <w:r>
        <w:t xml:space="preserve">Fig. 1. </w:t>
      </w:r>
      <w:commentRangeStart w:id="168"/>
      <w:r>
        <w:t>USA natural disasters from 1900-2022</w:t>
      </w:r>
      <w:commentRangeEnd w:id="168"/>
      <w:r>
        <w:commentReference w:id="168"/>
      </w:r>
    </w:p>
    <w:p w14:paraId="6027DA8E" w14:textId="77777777" w:rsidR="00DB55A1" w:rsidRDefault="00DB55A1"/>
    <w:p w14:paraId="73F863C2" w14:textId="77777777" w:rsidR="00DB55A1" w:rsidRDefault="00000000">
      <w:r>
        <w:fldChar w:fldCharType="begin"/>
      </w:r>
      <w:r>
        <w:instrText xml:space="preserve"> INCLUDEPICTURE "https://dynastypreppers.com/wp-content/uploads/2018/09/US_Natural_Disaster_Risk_Map.jpg" \* MERGEFORMATINET </w:instrText>
      </w:r>
      <w:r>
        <w:fldChar w:fldCharType="separate"/>
      </w:r>
      <w:r>
        <w:rPr>
          <w:noProof/>
        </w:rPr>
        <w:drawing>
          <wp:inline distT="0" distB="0" distL="0" distR="0" wp14:anchorId="42D0318B" wp14:editId="48097D6F">
            <wp:extent cx="5090795" cy="2657475"/>
            <wp:effectExtent l="0" t="0" r="1905" b="0"/>
            <wp:docPr id="1951374874" name="Picture 3" descr="Dynasty Preppers LLC Hazard Maps - US Natural Disaster Risk Maps - Dynasty  Prepper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4874" name="Picture 3" descr="Dynasty Preppers LLC Hazard Maps - US Natural Disaster Risk Maps - Dynasty  Preppers LL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08671" cy="2666771"/>
                    </a:xfrm>
                    <a:prstGeom prst="rect">
                      <a:avLst/>
                    </a:prstGeom>
                    <a:noFill/>
                    <a:ln>
                      <a:noFill/>
                    </a:ln>
                  </pic:spPr>
                </pic:pic>
              </a:graphicData>
            </a:graphic>
          </wp:inline>
        </w:drawing>
      </w:r>
      <w:r>
        <w:fldChar w:fldCharType="end"/>
      </w:r>
    </w:p>
    <w:p w14:paraId="1B17F214" w14:textId="77777777" w:rsidR="00DB55A1" w:rsidRDefault="00000000" w:rsidP="00242B46">
      <w:pPr>
        <w:outlineLvl w:val="1"/>
        <w:rPr>
          <w:b/>
          <w:bCs/>
        </w:rPr>
      </w:pPr>
      <w:r>
        <w:rPr>
          <w:b/>
          <w:bCs/>
        </w:rPr>
        <w:t>2.1 Earthquakes</w:t>
      </w:r>
    </w:p>
    <w:p w14:paraId="00AEB2A0" w14:textId="77777777" w:rsidR="00DB55A1" w:rsidRDefault="00000000">
      <w:pPr>
        <w:jc w:val="both"/>
        <w:rPr>
          <w:bCs/>
        </w:rPr>
      </w:pPr>
      <w:r>
        <w:rPr>
          <w:bCs/>
        </w:rPr>
        <w:t xml:space="preserve">Although coastal regions are highly susceptible to hurricanes, Tsunami, and other climatic hazards, pacific-coast regions are mainly subjected to earthquakes. </w:t>
      </w:r>
    </w:p>
    <w:p w14:paraId="490750EF" w14:textId="77777777" w:rsidR="00DB55A1" w:rsidRDefault="00000000">
      <w:pPr>
        <w:jc w:val="both"/>
        <w:rPr>
          <w:bCs/>
        </w:rPr>
      </w:pPr>
      <w:r>
        <w:rPr>
          <w:bCs/>
          <w:highlight w:val="yellow"/>
        </w:rPr>
        <w:lastRenderedPageBreak/>
        <w:t>[Hazards part should discuss about the probability/susceptibility of occurrence of earthquakes, not a resilience, vulnerability, etc. frameworks – need a discussion on this map]</w:t>
      </w:r>
      <w:r>
        <w:rPr>
          <w:bCs/>
        </w:rPr>
        <w:t xml:space="preserve"> </w:t>
      </w:r>
    </w:p>
    <w:p w14:paraId="38B8AC21" w14:textId="77777777" w:rsidR="00DB55A1" w:rsidRDefault="00DB55A1">
      <w:pPr>
        <w:jc w:val="both"/>
        <w:rPr>
          <w:bCs/>
        </w:rPr>
      </w:pPr>
    </w:p>
    <w:p w14:paraId="1FB041FC" w14:textId="77777777" w:rsidR="00DB55A1" w:rsidRDefault="00000000">
      <w:pPr>
        <w:jc w:val="both"/>
      </w:pPr>
      <w:r>
        <w:fldChar w:fldCharType="begin"/>
      </w:r>
      <w:r>
        <w:instrText xml:space="preserve"> INCLUDEPICTURE "https://pubs.usgs.gov/fs/2003/fs017-03/images/useqs.gif" \* MERGEFORMATINET </w:instrText>
      </w:r>
      <w:r>
        <w:fldChar w:fldCharType="separate"/>
      </w:r>
      <w:r>
        <w:rPr>
          <w:noProof/>
        </w:rPr>
        <w:drawing>
          <wp:inline distT="0" distB="0" distL="0" distR="0" wp14:anchorId="2F1DE04B" wp14:editId="28327656">
            <wp:extent cx="2598420" cy="1707515"/>
            <wp:effectExtent l="0" t="0" r="5080" b="0"/>
            <wp:docPr id="814906036" name="Picture 1" descr="The USGS Earthquake Hazards Program in NEHRP— Investing in a Safer Future |  USGS Fact Sheet 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6036" name="Picture 1" descr="The USGS Earthquake Hazards Program in NEHRP— Investing in a Safer Future |  USGS Fact Sheet 017-0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40127" cy="1734980"/>
                    </a:xfrm>
                    <a:prstGeom prst="rect">
                      <a:avLst/>
                    </a:prstGeom>
                    <a:noFill/>
                    <a:ln>
                      <a:noFill/>
                    </a:ln>
                  </pic:spPr>
                </pic:pic>
              </a:graphicData>
            </a:graphic>
          </wp:inline>
        </w:drawing>
      </w:r>
      <w:r>
        <w:fldChar w:fldCharType="end"/>
      </w:r>
      <w:r>
        <w:fldChar w:fldCharType="begin"/>
      </w:r>
      <w:r>
        <w:instrText xml:space="preserve"> INCLUDEPICTURE "https://dynastypreppers.com/wp-content/uploads/2018/09/US_Nuclear_Power_Plants_and_Seismic_Hazards_Risk_Map.gif" \* MERGEFORMATINET </w:instrText>
      </w:r>
      <w:r>
        <w:fldChar w:fldCharType="separate"/>
      </w:r>
      <w:r>
        <w:rPr>
          <w:noProof/>
        </w:rPr>
        <w:drawing>
          <wp:inline distT="0" distB="0" distL="0" distR="0" wp14:anchorId="32F299F5" wp14:editId="2009283E">
            <wp:extent cx="3263265" cy="1703070"/>
            <wp:effectExtent l="0" t="0" r="635" b="0"/>
            <wp:docPr id="1065928100" name="Picture 4" descr="Dynasty Preppers LLC Hazard Maps - US Natural Disaster Risk Maps - Dynasty  Prepper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28100" name="Picture 4" descr="Dynasty Preppers LLC Hazard Maps - US Natural Disaster Risk Maps - Dynasty  Preppers LL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284118" cy="1714338"/>
                    </a:xfrm>
                    <a:prstGeom prst="rect">
                      <a:avLst/>
                    </a:prstGeom>
                    <a:noFill/>
                    <a:ln>
                      <a:noFill/>
                    </a:ln>
                  </pic:spPr>
                </pic:pic>
              </a:graphicData>
            </a:graphic>
          </wp:inline>
        </w:drawing>
      </w:r>
      <w:r>
        <w:fldChar w:fldCharType="end"/>
      </w:r>
    </w:p>
    <w:p w14:paraId="47E02BC6" w14:textId="77777777" w:rsidR="00DB55A1" w:rsidRDefault="00000000">
      <w:pPr>
        <w:jc w:val="both"/>
      </w:pPr>
      <w:r>
        <w:rPr>
          <w:highlight w:val="yellow"/>
        </w:rPr>
        <w:t>Discuss on the susceptibility of occurrence of earthquake throughout the United States [don’t need to be long paragraph]. 300-400 words on this should be sufficient.</w:t>
      </w:r>
    </w:p>
    <w:p w14:paraId="7DFC32DA" w14:textId="3DB9322D" w:rsidR="00DB55A1" w:rsidRDefault="00000000">
      <w:pPr>
        <w:jc w:val="both"/>
      </w:pPr>
      <w:r w:rsidRPr="001736E3">
        <w:rPr>
          <w:noProof/>
          <w:rPrChange w:id="169" w:author="Mateng Cheng" w:date="2024-05-24T00:38:00Z">
            <w:rPr>
              <w:noProof/>
              <w:highlight w:val="cyan"/>
            </w:rPr>
          </w:rPrChange>
        </w:rPr>
        <w:drawing>
          <wp:anchor distT="0" distB="0" distL="114300" distR="114300" simplePos="0" relativeHeight="251663360" behindDoc="0" locked="0" layoutInCell="1" allowOverlap="1" wp14:anchorId="1A599D01" wp14:editId="7AE8F7F7">
            <wp:simplePos x="0" y="0"/>
            <wp:positionH relativeFrom="column">
              <wp:posOffset>471805</wp:posOffset>
            </wp:positionH>
            <wp:positionV relativeFrom="paragraph">
              <wp:posOffset>1726565</wp:posOffset>
            </wp:positionV>
            <wp:extent cx="5145405" cy="3565525"/>
            <wp:effectExtent l="0" t="0" r="0" b="3175"/>
            <wp:wrapTopAndBottom/>
            <wp:docPr id="2527697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69754" name="Graphic 2"/>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24056" t="43624" r="29928" b="14225"/>
                    <a:stretch>
                      <a:fillRect/>
                    </a:stretch>
                  </pic:blipFill>
                  <pic:spPr>
                    <a:xfrm>
                      <a:off x="0" y="0"/>
                      <a:ext cx="5145405" cy="3565525"/>
                    </a:xfrm>
                    <a:prstGeom prst="rect">
                      <a:avLst/>
                    </a:prstGeom>
                  </pic:spPr>
                </pic:pic>
              </a:graphicData>
            </a:graphic>
          </wp:anchor>
        </w:drawing>
      </w:r>
      <w:ins w:id="170" w:author="Mateng Cheng" w:date="2024-05-24T00:37:00Z">
        <w:r w:rsidR="001736E3" w:rsidRPr="001736E3">
          <w:rPr>
            <w:rPrChange w:id="171" w:author="Mateng Cheng" w:date="2024-05-24T00:38:00Z">
              <w:rPr>
                <w:highlight w:val="cyan"/>
              </w:rPr>
            </w:rPrChange>
          </w:rPr>
          <w:t xml:space="preserve">Earthquakes can occur </w:t>
        </w:r>
        <w:r w:rsidR="001736E3" w:rsidRPr="001736E3">
          <w:rPr>
            <w:rPrChange w:id="172" w:author="Mateng Cheng" w:date="2024-05-24T00:38:00Z">
              <w:rPr>
                <w:highlight w:val="cyan"/>
              </w:rPr>
            </w:rPrChange>
          </w:rPr>
          <w:t>throughout</w:t>
        </w:r>
        <w:r w:rsidR="001736E3" w:rsidRPr="001736E3">
          <w:rPr>
            <w:rPrChange w:id="173" w:author="Mateng Cheng" w:date="2024-05-24T00:38:00Z">
              <w:rPr>
                <w:highlight w:val="cyan"/>
              </w:rPr>
            </w:rPrChange>
          </w:rPr>
          <w:t xml:space="preserve"> the U.S., but the risk level differs by region</w:t>
        </w:r>
        <w:r w:rsidR="001736E3" w:rsidRPr="001736E3">
          <w:rPr>
            <w:rPrChange w:id="174" w:author="Mateng Cheng" w:date="2024-05-24T00:38:00Z">
              <w:rPr>
                <w:highlight w:val="cyan"/>
              </w:rPr>
            </w:rPrChange>
          </w:rPr>
          <w:t xml:space="preserve">. </w:t>
        </w:r>
      </w:ins>
      <w:del w:id="175" w:author="Mateng Cheng" w:date="2024-05-24T00:37:00Z">
        <w:r w:rsidRPr="001736E3" w:rsidDel="001736E3">
          <w:rPr>
            <w:rPrChange w:id="176" w:author="Mateng Cheng" w:date="2024-05-24T00:38:00Z">
              <w:rPr>
                <w:highlight w:val="cyan"/>
              </w:rPr>
            </w:rPrChange>
          </w:rPr>
          <w:delText xml:space="preserve">Earthquakes can occur throughout the United States, but the level of susceptibility varies across different regions. </w:delText>
        </w:r>
      </w:del>
      <w:ins w:id="177" w:author="Mateng Cheng" w:date="2024-05-24T00:38:00Z">
        <w:r w:rsidR="001736E3" w:rsidRPr="001736E3">
          <w:rPr>
            <w:rPrChange w:id="178" w:author="Mateng Cheng" w:date="2024-05-24T00:38:00Z">
              <w:rPr>
                <w:highlight w:val="cyan"/>
              </w:rPr>
            </w:rPrChange>
          </w:rPr>
          <w:t xml:space="preserve">The Pacific coast is </w:t>
        </w:r>
        <w:r w:rsidR="001736E3" w:rsidRPr="001736E3">
          <w:rPr>
            <w:rPrChange w:id="179" w:author="Mateng Cheng" w:date="2024-05-24T00:38:00Z">
              <w:rPr>
                <w:highlight w:val="cyan"/>
              </w:rPr>
            </w:rPrChange>
          </w:rPr>
          <w:t>especially prone to earthquakes due to its location along tectonic plate boundaries</w:t>
        </w:r>
        <w:r w:rsidR="001736E3" w:rsidRPr="001736E3" w:rsidDel="001736E3">
          <w:rPr>
            <w:rPrChange w:id="180" w:author="Mateng Cheng" w:date="2024-05-24T00:38:00Z">
              <w:rPr>
                <w:highlight w:val="cyan"/>
              </w:rPr>
            </w:rPrChange>
          </w:rPr>
          <w:t xml:space="preserve"> </w:t>
        </w:r>
      </w:ins>
      <w:del w:id="181" w:author="Mateng Cheng" w:date="2024-05-24T00:38:00Z">
        <w:r w:rsidRPr="001736E3" w:rsidDel="001736E3">
          <w:rPr>
            <w:rPrChange w:id="182" w:author="Mateng Cheng" w:date="2024-05-24T00:38:00Z">
              <w:rPr>
                <w:highlight w:val="cyan"/>
              </w:rPr>
            </w:rPrChange>
          </w:rPr>
          <w:delText xml:space="preserve">The western part of the country, particularly the West Coast, is more seismically active due to its location along tectonic plate boundaries </w:delText>
        </w:r>
      </w:del>
      <w:r w:rsidRPr="001736E3">
        <w:rPr>
          <w:rPrChange w:id="183" w:author="Mateng Cheng" w:date="2024-05-24T00:38:00Z">
            <w:rPr>
              <w:highlight w:val="cyan"/>
            </w:rPr>
          </w:rPrChange>
        </w:rPr>
        <w:t>(</w:t>
      </w:r>
      <w:ins w:id="184" w:author="Mateng Cheng" w:date="2024-05-24T00:39:00Z">
        <w:r w:rsidR="001736E3" w:rsidRPr="001736E3">
          <w:t xml:space="preserve"> </w:t>
        </w:r>
        <w:r w:rsidR="001736E3" w:rsidRPr="001736E3">
          <w:t>Petersen et al. 2018</w:t>
        </w:r>
        <w:r w:rsidR="001736E3">
          <w:t xml:space="preserve">; </w:t>
        </w:r>
      </w:ins>
      <w:r w:rsidRPr="001736E3">
        <w:rPr>
          <w:rPrChange w:id="185" w:author="Mateng Cheng" w:date="2024-05-24T00:38:00Z">
            <w:rPr>
              <w:highlight w:val="cyan"/>
            </w:rPr>
          </w:rPrChange>
        </w:rPr>
        <w:t xml:space="preserve">Shumway et al. 2024). </w:t>
      </w:r>
      <w:del w:id="186" w:author="Mateng Cheng" w:date="2024-05-24T00:39:00Z">
        <w:r w:rsidRPr="001B15A1" w:rsidDel="001736E3">
          <w:rPr>
            <w:highlight w:val="cyan"/>
          </w:rPr>
          <w:delText>The Pacific Plate and the North American Plate meet along the West Coast, leading to the formation of the San Andreas Fault and other fault systems. These geological features make the western U.S. more prone to earthquakes</w:delText>
        </w:r>
        <w:r w:rsidDel="001736E3">
          <w:delText xml:space="preserve"> (Petersen et al. 2018).</w:delText>
        </w:r>
      </w:del>
    </w:p>
    <w:p w14:paraId="4F37D2ED" w14:textId="77777777" w:rsidR="00DB55A1" w:rsidRDefault="00000000" w:rsidP="00242B46">
      <w:pPr>
        <w:jc w:val="center"/>
      </w:pPr>
      <w:r w:rsidRPr="00242B46">
        <w:rPr>
          <w:b/>
          <w:bCs/>
        </w:rPr>
        <w:t xml:space="preserve">Fig. </w:t>
      </w:r>
      <w:r w:rsidRPr="00242B46">
        <w:t>National Seismic Hazard</w:t>
      </w:r>
      <w:r>
        <w:rPr>
          <w:b/>
          <w:bCs/>
        </w:rPr>
        <w:t xml:space="preserve"> </w:t>
      </w:r>
      <w:r>
        <w:t>Model (2023)-changing of earthquake shaking</w:t>
      </w:r>
    </w:p>
    <w:p w14:paraId="2BA39FFF" w14:textId="77777777" w:rsidR="00DB55A1" w:rsidRDefault="00DB55A1">
      <w:pPr>
        <w:jc w:val="both"/>
      </w:pPr>
    </w:p>
    <w:p w14:paraId="3F3DC191" w14:textId="2E71252C" w:rsidR="00DB55A1" w:rsidRDefault="001736E3">
      <w:pPr>
        <w:jc w:val="both"/>
      </w:pPr>
      <w:ins w:id="187" w:author="Mateng Cheng" w:date="2024-05-24T00:40:00Z">
        <w:r w:rsidRPr="001736E3">
          <w:rPr>
            <w:rPrChange w:id="188" w:author="Mateng Cheng" w:date="2024-05-24T00:40:00Z">
              <w:rPr>
                <w:highlight w:val="cyan"/>
              </w:rPr>
            </w:rPrChange>
          </w:rPr>
          <w:lastRenderedPageBreak/>
          <w:t xml:space="preserve">And </w:t>
        </w:r>
        <w:r w:rsidRPr="001736E3">
          <w:rPr>
            <w:rPrChange w:id="189" w:author="Mateng Cheng" w:date="2024-05-24T00:40:00Z">
              <w:rPr>
                <w:highlight w:val="cyan"/>
              </w:rPr>
            </w:rPrChange>
          </w:rPr>
          <w:t>California, particularly cities like Los Angeles and San Francisco, is at high risk for earthquakes</w:t>
        </w:r>
      </w:ins>
      <w:del w:id="190" w:author="Mateng Cheng" w:date="2024-05-24T00:40:00Z">
        <w:r w:rsidR="00000000" w:rsidRPr="001736E3" w:rsidDel="001736E3">
          <w:rPr>
            <w:rPrChange w:id="191" w:author="Mateng Cheng" w:date="2024-05-24T00:40:00Z">
              <w:rPr>
                <w:highlight w:val="cyan"/>
              </w:rPr>
            </w:rPrChange>
          </w:rPr>
          <w:delText>California, in particular, is a high-risk zone, with major cities like Los Angeles and San Francisco situated near active fault lines</w:delText>
        </w:r>
      </w:del>
      <w:r w:rsidR="00000000" w:rsidRPr="001736E3">
        <w:rPr>
          <w:rPrChange w:id="192" w:author="Mateng Cheng" w:date="2024-05-24T00:40:00Z">
            <w:rPr>
              <w:highlight w:val="cyan"/>
            </w:rPr>
          </w:rPrChange>
        </w:rPr>
        <w:t xml:space="preserve">. </w:t>
      </w:r>
      <w:r w:rsidR="00000000" w:rsidRPr="001736E3">
        <w:rPr>
          <w:rPrChange w:id="193" w:author="Mateng Cheng" w:date="2024-05-24T00:39:00Z">
            <w:rPr>
              <w:highlight w:val="cyan"/>
            </w:rPr>
          </w:rPrChange>
        </w:rPr>
        <w:t>The state has experienced significant earthquakes in the past, such as the 1906 San Francisco earthquake and the 1994 Northridge earthquake</w:t>
      </w:r>
      <w:r w:rsidR="00000000">
        <w:t xml:space="preserve"> (USGS, 1906;</w:t>
      </w:r>
      <w:r w:rsidR="00000000">
        <w:rPr>
          <w:kern w:val="0"/>
        </w:rPr>
        <w:t xml:space="preserve"> </w:t>
      </w:r>
      <w:r w:rsidR="00000000">
        <w:t>Wortman et al., 1994).</w:t>
      </w:r>
    </w:p>
    <w:p w14:paraId="3F37BFE7" w14:textId="57B5CE0D" w:rsidR="00DB55A1" w:rsidRDefault="00000000">
      <w:pPr>
        <w:jc w:val="both"/>
      </w:pPr>
      <w:r w:rsidRPr="001736E3">
        <w:rPr>
          <w:rPrChange w:id="194" w:author="Mateng Cheng" w:date="2024-05-24T00:42:00Z">
            <w:rPr>
              <w:highlight w:val="cyan"/>
            </w:rPr>
          </w:rPrChange>
        </w:rPr>
        <w:t>The</w:t>
      </w:r>
      <w:ins w:id="195" w:author="Mateng Cheng" w:date="2024-05-24T00:41:00Z">
        <w:r w:rsidR="001736E3" w:rsidRPr="001736E3">
          <w:rPr>
            <w:rPrChange w:id="196" w:author="Mateng Cheng" w:date="2024-05-24T00:42:00Z">
              <w:rPr>
                <w:highlight w:val="cyan"/>
              </w:rPr>
            </w:rPrChange>
          </w:rPr>
          <w:t xml:space="preserve"> </w:t>
        </w:r>
      </w:ins>
      <w:del w:id="197" w:author="Mateng Cheng" w:date="2024-05-24T00:41:00Z">
        <w:r w:rsidRPr="001736E3" w:rsidDel="001736E3">
          <w:rPr>
            <w:rPrChange w:id="198" w:author="Mateng Cheng" w:date="2024-05-24T00:42:00Z">
              <w:rPr>
                <w:highlight w:val="cyan"/>
              </w:rPr>
            </w:rPrChange>
          </w:rPr>
          <w:delText xml:space="preserve"> Intermountain West and the </w:delText>
        </w:r>
      </w:del>
      <w:r w:rsidRPr="001736E3">
        <w:rPr>
          <w:rPrChange w:id="199" w:author="Mateng Cheng" w:date="2024-05-24T00:42:00Z">
            <w:rPr>
              <w:highlight w:val="cyan"/>
            </w:rPr>
          </w:rPrChange>
        </w:rPr>
        <w:t>central United States also face seismic risks</w:t>
      </w:r>
      <w:ins w:id="200" w:author="Mateng Cheng" w:date="2024-05-24T00:42:00Z">
        <w:r w:rsidR="001736E3" w:rsidRPr="001736E3">
          <w:rPr>
            <w:rPrChange w:id="201" w:author="Mateng Cheng" w:date="2024-05-24T00:42:00Z">
              <w:rPr>
                <w:highlight w:val="cyan"/>
              </w:rPr>
            </w:rPrChange>
          </w:rPr>
          <w:t xml:space="preserve">. </w:t>
        </w:r>
      </w:ins>
      <w:del w:id="202" w:author="Mateng Cheng" w:date="2024-05-24T00:42:00Z">
        <w:r w:rsidRPr="001B15A1" w:rsidDel="001736E3">
          <w:rPr>
            <w:highlight w:val="cyan"/>
          </w:rPr>
          <w:delText>,</w:delText>
        </w:r>
      </w:del>
      <w:del w:id="203" w:author="Mateng Cheng" w:date="2024-05-24T00:41:00Z">
        <w:r w:rsidRPr="001B15A1" w:rsidDel="001736E3">
          <w:rPr>
            <w:highlight w:val="cyan"/>
          </w:rPr>
          <w:delText xml:space="preserve"> albeit to a lesser extent.</w:delText>
        </w:r>
        <w:r w:rsidDel="001736E3">
          <w:delText xml:space="preserve"> </w:delText>
        </w:r>
      </w:del>
      <w:r>
        <w:t>In th</w:t>
      </w:r>
      <w:ins w:id="204" w:author="Mateng Cheng" w:date="2024-05-24T00:43:00Z">
        <w:r w:rsidR="00B70592">
          <w:t>ese</w:t>
        </w:r>
      </w:ins>
      <w:del w:id="205" w:author="Mateng Cheng" w:date="2024-05-24T00:43:00Z">
        <w:r w:rsidDel="00B70592">
          <w:rPr>
            <w:rFonts w:hint="eastAsia"/>
          </w:rPr>
          <w:delText>e</w:delText>
        </w:r>
        <w:r w:rsidDel="00B70592">
          <w:delText>se</w:delText>
        </w:r>
      </w:del>
      <w:r>
        <w:t xml:space="preserve"> </w:t>
      </w:r>
      <w:ins w:id="206" w:author="Mateng Cheng" w:date="2024-05-24T00:43:00Z">
        <w:r w:rsidR="00B70592">
          <w:t>region</w:t>
        </w:r>
      </w:ins>
      <w:del w:id="207" w:author="Mateng Cheng" w:date="2024-05-24T00:43:00Z">
        <w:r w:rsidDel="00B70592">
          <w:delText>area</w:delText>
        </w:r>
      </w:del>
      <w:r>
        <w:t xml:space="preserve">s, earthquakes can occur along intraplate faults, which are faults located within a tectonic plate rather than along its boundary such as the </w:t>
      </w:r>
      <w:proofErr w:type="spellStart"/>
      <w:r>
        <w:t>Meers</w:t>
      </w:r>
      <w:proofErr w:type="spellEnd"/>
      <w:r>
        <w:t xml:space="preserve"> and New Madrid sources (</w:t>
      </w:r>
      <w:proofErr w:type="spellStart"/>
      <w:r>
        <w:t>Shunway</w:t>
      </w:r>
      <w:proofErr w:type="spellEnd"/>
      <w:r>
        <w:t xml:space="preserve"> et al. 2024).</w:t>
      </w:r>
    </w:p>
    <w:p w14:paraId="50E8CC85" w14:textId="7DDEBE00" w:rsidR="00DB55A1" w:rsidRDefault="00000000">
      <w:pPr>
        <w:jc w:val="both"/>
      </w:pPr>
      <w:r>
        <w:t>While the eastern U.S. generally has a lower seismic risk compared to the western regions, it is not entirely immune, and some earthquakes active near Maine</w:t>
      </w:r>
      <w:r>
        <w:rPr>
          <w:rFonts w:hint="eastAsia"/>
        </w:rPr>
        <w:t xml:space="preserve"> </w:t>
      </w:r>
      <w:r>
        <w:t xml:space="preserve">and </w:t>
      </w:r>
      <w:r w:rsidR="00242B46">
        <w:t>Virginia</w:t>
      </w:r>
      <w:r>
        <w:rPr>
          <w:rFonts w:hint="eastAsia"/>
        </w:rPr>
        <w:t xml:space="preserve"> </w:t>
      </w:r>
      <w:r>
        <w:t>(Petersen et al. 2018). For instance, the 2011 M</w:t>
      </w:r>
      <w:r>
        <w:rPr>
          <w:vertAlign w:val="subscript"/>
        </w:rPr>
        <w:t>w</w:t>
      </w:r>
      <w:r>
        <w:t xml:space="preserve"> 5.8 Mineral, </w:t>
      </w:r>
      <w:r w:rsidR="008D4722">
        <w:t>Virginia earthquake</w:t>
      </w:r>
      <w:r>
        <w:t xml:space="preserve"> happened in the central Virgin</w:t>
      </w:r>
      <w:r w:rsidR="00242B46">
        <w:rPr>
          <w:rFonts w:hint="eastAsia"/>
        </w:rPr>
        <w:t>i</w:t>
      </w:r>
      <w:r>
        <w:t>a (Horton et al. 2015; Shumway et al. 2024).</w:t>
      </w:r>
    </w:p>
    <w:p w14:paraId="0DFAFA1D" w14:textId="1441BE28" w:rsidR="00DB55A1" w:rsidDel="00B70592" w:rsidRDefault="00B70592" w:rsidP="00B70592">
      <w:pPr>
        <w:jc w:val="both"/>
        <w:rPr>
          <w:del w:id="208" w:author="Mateng Cheng" w:date="2024-05-24T00:44:00Z"/>
        </w:rPr>
      </w:pPr>
      <w:ins w:id="209" w:author="Mateng Cheng" w:date="2024-05-24T00:45:00Z">
        <w:r w:rsidRPr="00B70592">
          <w:rPr>
            <w:rPrChange w:id="210" w:author="Mateng Cheng" w:date="2024-05-24T00:45:00Z">
              <w:rPr>
                <w:highlight w:val="cyan"/>
              </w:rPr>
            </w:rPrChange>
          </w:rPr>
          <w:t>In</w:t>
        </w:r>
        <w:r>
          <w:t xml:space="preserve"> conclusion, </w:t>
        </w:r>
      </w:ins>
      <w:ins w:id="211" w:author="Mateng Cheng" w:date="2024-05-24T00:49:00Z">
        <w:r>
          <w:t>t</w:t>
        </w:r>
        <w:r w:rsidRPr="00B70592">
          <w:t>he susceptibility of the United States to earthquakes is significant and varies across different regions. The western United States, particularly areas along tectonic plate boundaries such as California, are at higher risk due to active fault lines like the San Andreas Fault. However, seismic activity can occur throughout the country, with regions in the central and eastern United States also experiencing significant ground shaking. This widespread seismic hazard necessitates understanding regional vulnerabilities, implementing effective building practices, and promoting earthquake preparedness to mitigate risks and enhance resilience</w:t>
        </w:r>
      </w:ins>
      <w:ins w:id="212" w:author="Mateng Cheng" w:date="2024-05-24T00:50:00Z">
        <w:r>
          <w:t>.</w:t>
        </w:r>
      </w:ins>
      <w:del w:id="213" w:author="Mateng Cheng" w:date="2024-05-24T00:44:00Z">
        <w:r w:rsidR="00000000" w:rsidRPr="00B70592" w:rsidDel="00B70592">
          <w:rPr>
            <w:rPrChange w:id="214" w:author="Mateng Cheng" w:date="2024-05-24T00:45:00Z">
              <w:rPr>
                <w:highlight w:val="cyan"/>
              </w:rPr>
            </w:rPrChange>
          </w:rPr>
          <w:delText>In summary, while the western U.S. is more susceptible to earthquakes due to its tectonic plate boundaries, seismic activity can occur throughout the country. Understanding regional susceptibility, implementing effective building practices, and promoting earthquake preparedness are vital components of reducing the risk and impact of earthquakes across the United States</w:delText>
        </w:r>
        <w:r w:rsidR="00000000" w:rsidRPr="00B70592" w:rsidDel="00B70592">
          <w:delText>.</w:delText>
        </w:r>
      </w:del>
    </w:p>
    <w:p w14:paraId="2F3C6BEF" w14:textId="77777777" w:rsidR="00B70592" w:rsidRDefault="00B70592" w:rsidP="00242B46">
      <w:pPr>
        <w:jc w:val="both"/>
        <w:outlineLvl w:val="1"/>
        <w:rPr>
          <w:ins w:id="215" w:author="Mateng Cheng" w:date="2024-05-24T00:50:00Z"/>
        </w:rPr>
      </w:pPr>
    </w:p>
    <w:p w14:paraId="20C582FB" w14:textId="77777777" w:rsidR="00B70592" w:rsidRDefault="00B70592" w:rsidP="00B70592">
      <w:pPr>
        <w:jc w:val="both"/>
        <w:rPr>
          <w:ins w:id="216" w:author="Mateng Cheng" w:date="2024-05-24T00:50:00Z"/>
        </w:rPr>
      </w:pPr>
    </w:p>
    <w:p w14:paraId="7059DE4F" w14:textId="4380C89E" w:rsidR="00DB55A1" w:rsidDel="00B70592" w:rsidRDefault="00DB55A1">
      <w:pPr>
        <w:jc w:val="both"/>
        <w:rPr>
          <w:del w:id="217" w:author="Mateng Cheng" w:date="2024-05-24T00:49:00Z"/>
        </w:rPr>
      </w:pPr>
    </w:p>
    <w:p w14:paraId="42B26A3F" w14:textId="77777777" w:rsidR="00DB55A1" w:rsidDel="00B70592" w:rsidRDefault="00000000" w:rsidP="00242B46">
      <w:pPr>
        <w:jc w:val="both"/>
        <w:outlineLvl w:val="1"/>
        <w:rPr>
          <w:del w:id="218" w:author="Mateng Cheng" w:date="2024-05-24T00:50:00Z"/>
          <w:b/>
          <w:bCs/>
        </w:rPr>
      </w:pPr>
      <w:r>
        <w:rPr>
          <w:b/>
          <w:bCs/>
        </w:rPr>
        <w:t xml:space="preserve">2.2 Hurricanes </w:t>
      </w:r>
    </w:p>
    <w:p w14:paraId="51A2BBCB" w14:textId="77777777" w:rsidR="00DB55A1" w:rsidRDefault="00DB55A1" w:rsidP="00B70592">
      <w:pPr>
        <w:jc w:val="both"/>
        <w:outlineLvl w:val="1"/>
        <w:pPrChange w:id="219" w:author="Mateng Cheng" w:date="2024-05-24T00:50:00Z">
          <w:pPr>
            <w:jc w:val="both"/>
          </w:pPr>
        </w:pPrChange>
      </w:pPr>
    </w:p>
    <w:p w14:paraId="6B0B2A78" w14:textId="77777777" w:rsidR="00DB55A1" w:rsidRDefault="00000000">
      <w:pPr>
        <w:jc w:val="both"/>
      </w:pPr>
      <w:r>
        <w:rPr>
          <w:highlight w:val="yellow"/>
        </w:rPr>
        <w:t>Discuss on the susceptibility of occurrence of hurricanes throughout the United States [don’t need to be long paragraph]. 300-400 words on this should be sufficient.</w:t>
      </w:r>
    </w:p>
    <w:p w14:paraId="266921A0" w14:textId="23A374AF" w:rsidR="00DB55A1" w:rsidDel="003C29A2" w:rsidRDefault="003C29A2">
      <w:pPr>
        <w:jc w:val="both"/>
        <w:rPr>
          <w:del w:id="220" w:author="Mateng Cheng" w:date="2024-05-24T00:57:00Z"/>
        </w:rPr>
      </w:pPr>
      <w:ins w:id="221" w:author="Mateng Cheng" w:date="2024-05-24T00:58:00Z">
        <w:r w:rsidRPr="003C29A2">
          <w:rPr>
            <w:rPrChange w:id="222" w:author="Mateng Cheng" w:date="2024-05-24T00:58:00Z">
              <w:rPr>
                <w:highlight w:val="cyan"/>
              </w:rPr>
            </w:rPrChange>
          </w:rPr>
          <w:t>The likelihood of hurricanes occurring in the United States is affected by its geographical location, proximity to warm ocean waters, and atmospheric conditions. Different areas of the U.S. have varying levels of vulnerability to hurricanes. States along the Atlantic Ocean and the Gulf of Mexico, such as Florida, Louisiana, Texas, and the Carolinas, are particularly prone to hurricanes due to the warm waters in these regions</w:t>
        </w:r>
      </w:ins>
      <w:ins w:id="223" w:author="Mateng Cheng" w:date="2024-05-24T00:59:00Z">
        <w:r>
          <w:t xml:space="preserve"> </w:t>
        </w:r>
        <w:r w:rsidRPr="003C29A2">
          <w:t>(Mudd et al. 2014).</w:t>
        </w:r>
      </w:ins>
      <w:del w:id="224" w:author="Mateng Cheng" w:date="2024-05-24T00:57:00Z">
        <w:r w:rsidR="00000000" w:rsidRPr="003C29A2" w:rsidDel="003C29A2">
          <w:rPr>
            <w:rPrChange w:id="225" w:author="Mateng Cheng" w:date="2024-05-24T00:58:00Z">
              <w:rPr>
                <w:highlight w:val="cyan"/>
              </w:rPr>
            </w:rPrChange>
          </w:rPr>
          <w:delText>The susceptibility of occurrence of hurricanes in the United States is influenced by its geographical location, proximity to warm ocean waters, and prevailing atmospheric conditions. Different regions of the U.S. face varying levels of vulnerability to hurricanes.</w:delText>
        </w:r>
      </w:del>
    </w:p>
    <w:p w14:paraId="5795864A" w14:textId="77777777" w:rsidR="003C29A2" w:rsidRDefault="003C29A2" w:rsidP="003C29A2">
      <w:pPr>
        <w:jc w:val="both"/>
        <w:rPr>
          <w:ins w:id="226" w:author="Mateng Cheng" w:date="2024-05-24T00:58:00Z"/>
        </w:rPr>
      </w:pPr>
    </w:p>
    <w:p w14:paraId="2A3BBD7C" w14:textId="29DE666E" w:rsidR="00DB55A1" w:rsidRDefault="00000000">
      <w:pPr>
        <w:jc w:val="both"/>
      </w:pPr>
      <w:del w:id="227" w:author="Mateng Cheng" w:date="2024-05-24T00:57:00Z">
        <w:r w:rsidRPr="001B15A1" w:rsidDel="003C29A2">
          <w:rPr>
            <w:highlight w:val="cyan"/>
          </w:rPr>
          <w:delText>The states along the Atlantic Ocean and the Gulf of Mexico are more susceptible to hurricanes</w:delText>
        </w:r>
        <w:r w:rsidR="00242B46" w:rsidRPr="001B15A1" w:rsidDel="003C29A2">
          <w:rPr>
            <w:highlight w:val="cyan"/>
          </w:rPr>
          <w:delText xml:space="preserve"> (Mudd et al. 2014)</w:delText>
        </w:r>
        <w:r w:rsidRPr="001B15A1" w:rsidDel="003C29A2">
          <w:rPr>
            <w:highlight w:val="cyan"/>
          </w:rPr>
          <w:delText>. The warm waters of the Gulf of Mexico and the Atlantic provide the energy necessary for the development and intensification of hurricanes. States like Florida, Louisiana, Texas, and the Carolinas are particularly prone to hurricane landfalls.</w:delText>
        </w:r>
        <w:r w:rsidDel="003C29A2">
          <w:delText xml:space="preserve"> </w:delText>
        </w:r>
      </w:del>
      <w:r>
        <w:t>The Atlantic hurricane season, which officially runs from June 1 to November 30, is a period when tropical cyclones are most likely to form and impact these coastal areas</w:t>
      </w:r>
      <w:r w:rsidR="006F0F9E">
        <w:t xml:space="preserve"> see </w:t>
      </w:r>
      <w:r w:rsidR="006F0F9E" w:rsidRPr="001B15A1">
        <w:rPr>
          <w:highlight w:val="yellow"/>
        </w:rPr>
        <w:t>fig</w:t>
      </w:r>
      <w:del w:id="228" w:author="Mateng Cheng" w:date="2024-05-24T00:59:00Z">
        <w:r w:rsidDel="003C29A2">
          <w:delText>.</w:delText>
        </w:r>
      </w:del>
      <w:ins w:id="229" w:author="Mateng Cheng" w:date="2024-05-24T00:59:00Z">
        <w:r w:rsidR="003C29A2">
          <w:t>.</w:t>
        </w:r>
      </w:ins>
    </w:p>
    <w:p w14:paraId="1BA6FF2A" w14:textId="17A84FBA" w:rsidR="006F0F9E" w:rsidRDefault="006F0F9E" w:rsidP="006F0F9E">
      <w:pPr>
        <w:jc w:val="center"/>
      </w:pPr>
      <w:r w:rsidRPr="001B15A1">
        <w:rPr>
          <w:b/>
          <w:bCs/>
          <w:noProof/>
        </w:rPr>
        <w:lastRenderedPageBreak/>
        <w:drawing>
          <wp:anchor distT="0" distB="0" distL="114300" distR="114300" simplePos="0" relativeHeight="251664384" behindDoc="0" locked="0" layoutInCell="1" allowOverlap="1" wp14:anchorId="171FA292" wp14:editId="647E15A4">
            <wp:simplePos x="0" y="0"/>
            <wp:positionH relativeFrom="column">
              <wp:posOffset>440267</wp:posOffset>
            </wp:positionH>
            <wp:positionV relativeFrom="paragraph">
              <wp:posOffset>0</wp:posOffset>
            </wp:positionV>
            <wp:extent cx="4935855" cy="2776220"/>
            <wp:effectExtent l="0" t="0" r="4445" b="5080"/>
            <wp:wrapTopAndBottom/>
            <wp:docPr id="14009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49378" name=""/>
                    <pic:cNvPicPr/>
                  </pic:nvPicPr>
                  <pic:blipFill>
                    <a:blip r:embed="rId17">
                      <a:extLst>
                        <a:ext uri="{28A0092B-C50C-407E-A947-70E740481C1C}">
                          <a14:useLocalDpi xmlns:a14="http://schemas.microsoft.com/office/drawing/2010/main" val="0"/>
                        </a:ext>
                      </a:extLst>
                    </a:blip>
                    <a:stretch>
                      <a:fillRect/>
                    </a:stretch>
                  </pic:blipFill>
                  <pic:spPr>
                    <a:xfrm>
                      <a:off x="0" y="0"/>
                      <a:ext cx="4935855" cy="2776220"/>
                    </a:xfrm>
                    <a:prstGeom prst="rect">
                      <a:avLst/>
                    </a:prstGeom>
                  </pic:spPr>
                </pic:pic>
              </a:graphicData>
            </a:graphic>
            <wp14:sizeRelH relativeFrom="page">
              <wp14:pctWidth>0</wp14:pctWidth>
            </wp14:sizeRelH>
            <wp14:sizeRelV relativeFrom="page">
              <wp14:pctHeight>0</wp14:pctHeight>
            </wp14:sizeRelV>
          </wp:anchor>
        </w:drawing>
      </w:r>
      <w:r w:rsidRPr="001B15A1">
        <w:rPr>
          <w:b/>
          <w:bCs/>
        </w:rPr>
        <w:t xml:space="preserve">Fig. </w:t>
      </w:r>
      <w:r>
        <w:t>The Amount of tropical cyclone activity from 1971 to 2020 (source from NOAA)</w:t>
      </w:r>
    </w:p>
    <w:p w14:paraId="5277E8E1" w14:textId="77777777" w:rsidR="006F0F9E" w:rsidRPr="006F0F9E" w:rsidRDefault="006F0F9E" w:rsidP="001B15A1">
      <w:pPr>
        <w:jc w:val="center"/>
      </w:pPr>
    </w:p>
    <w:p w14:paraId="50E10707" w14:textId="4ABC8563" w:rsidR="00DB55A1" w:rsidRDefault="00000000">
      <w:pPr>
        <w:jc w:val="both"/>
      </w:pPr>
      <w:r w:rsidRPr="003C29A2">
        <w:rPr>
          <w:rPrChange w:id="230" w:author="Mateng Cheng" w:date="2024-05-24T01:00:00Z">
            <w:rPr>
              <w:highlight w:val="cyan"/>
            </w:rPr>
          </w:rPrChange>
        </w:rPr>
        <w:t>While the northeastern states like New York and New England are less frequently hit by hurricanes compared to the southeastern states, they are not immune. Hurricanes can follow a northeastward track and impact these areas, as seen with historical storms like Hurricane Sandy in 2012</w:t>
      </w:r>
      <w:r w:rsidR="000B15A5">
        <w:t xml:space="preserve"> (</w:t>
      </w:r>
      <w:proofErr w:type="spellStart"/>
      <w:r w:rsidR="000B15A5" w:rsidRPr="000B15A5">
        <w:t>CFNJ</w:t>
      </w:r>
      <w:proofErr w:type="spellEnd"/>
      <w:r w:rsidR="000B15A5">
        <w:t xml:space="preserve"> 2013)</w:t>
      </w:r>
      <w:r>
        <w:t xml:space="preserve">. </w:t>
      </w:r>
    </w:p>
    <w:p w14:paraId="63D76E3C" w14:textId="3285800B" w:rsidR="00DB55A1" w:rsidRDefault="003C29A2">
      <w:pPr>
        <w:jc w:val="both"/>
      </w:pPr>
      <w:ins w:id="231" w:author="Mateng Cheng" w:date="2024-05-24T01:01:00Z">
        <w:r w:rsidRPr="003C29A2">
          <w:rPr>
            <w:rPrChange w:id="232" w:author="Mateng Cheng" w:date="2024-05-24T01:01:00Z">
              <w:rPr>
                <w:highlight w:val="cyan"/>
              </w:rPr>
            </w:rPrChange>
          </w:rPr>
          <w:t>Caribbean territories of the United States, such as Puerto Rico and the U.S. Virgin Islands, face a high risk of hurricanes.</w:t>
        </w:r>
        <w:r w:rsidRPr="003C29A2">
          <w:rPr>
            <w:rPrChange w:id="233" w:author="Mateng Cheng" w:date="2024-05-24T01:01:00Z">
              <w:rPr>
                <w:highlight w:val="cyan"/>
              </w:rPr>
            </w:rPrChange>
          </w:rPr>
          <w:t xml:space="preserve"> </w:t>
        </w:r>
      </w:ins>
      <w:del w:id="234" w:author="Mateng Cheng" w:date="2024-05-24T01:01:00Z">
        <w:r w:rsidR="00000000" w:rsidRPr="001B15A1" w:rsidDel="003C29A2">
          <w:rPr>
            <w:highlight w:val="cyan"/>
          </w:rPr>
          <w:delText>U.S. territories in the Caribbean, such as Puerto Rico and the U.S. Virgin Islands, are highly susceptible to hurricanes.</w:delText>
        </w:r>
        <w:r w:rsidR="00000000" w:rsidDel="003C29A2">
          <w:delText xml:space="preserve"> </w:delText>
        </w:r>
      </w:del>
      <w:r w:rsidR="00000000">
        <w:t>These areas often experience direct hits or significant impacts from passing storms during the hurricane season</w:t>
      </w:r>
      <w:r w:rsidR="000B15A5">
        <w:t xml:space="preserve">, like </w:t>
      </w:r>
      <w:r w:rsidR="000B15A5" w:rsidRPr="000B15A5">
        <w:t>Hurricane Fiona</w:t>
      </w:r>
      <w:r w:rsidR="000B15A5">
        <w:t>, 2022 (</w:t>
      </w:r>
      <w:r w:rsidR="000B15A5" w:rsidRPr="000B15A5">
        <w:t>Diaz</w:t>
      </w:r>
      <w:r w:rsidR="000B15A5">
        <w:t xml:space="preserve"> 2022)</w:t>
      </w:r>
      <w:r w:rsidR="00000000">
        <w:t>.</w:t>
      </w:r>
    </w:p>
    <w:p w14:paraId="5AACD3B4" w14:textId="2399A458" w:rsidR="00DB55A1" w:rsidRDefault="00000000">
      <w:pPr>
        <w:jc w:val="both"/>
      </w:pPr>
      <w:r>
        <w:t>While the Pacific Coast is generally less susceptible to hurricanes, it is not entirely immune. Occasionally, hurricanes or their remnants can impact the southwestern U.S., bringing heavy rainfall and the potential for flooding.</w:t>
      </w:r>
      <w:r w:rsidR="000B15A5">
        <w:t xml:space="preserve"> </w:t>
      </w:r>
      <w:r w:rsidR="00546D81">
        <w:t xml:space="preserve">For example, </w:t>
      </w:r>
      <w:r w:rsidR="000B15A5">
        <w:t>Hurricane Hilary, 2023 affect</w:t>
      </w:r>
      <w:r w:rsidR="00546D81">
        <w:t>ed</w:t>
      </w:r>
      <w:r w:rsidR="000B15A5">
        <w:t xml:space="preserve"> southern California and caused floods and rainfall there and </w:t>
      </w:r>
      <w:r w:rsidR="0037629F">
        <w:t>tens of thousands of southern California customers lost power (Reinhart et al. 2024).</w:t>
      </w:r>
    </w:p>
    <w:p w14:paraId="33428D6A" w14:textId="77777777" w:rsidR="00DB55A1" w:rsidRDefault="00000000">
      <w:pPr>
        <w:jc w:val="both"/>
        <w:rPr>
          <w:b/>
          <w:bCs/>
        </w:rPr>
      </w:pPr>
      <w:r>
        <w:rPr>
          <w:b/>
          <w:bCs/>
        </w:rPr>
        <w:t>2.2.1 Hurricane-induced winds</w:t>
      </w:r>
    </w:p>
    <w:p w14:paraId="1B37DA00" w14:textId="77777777" w:rsidR="00DB55A1" w:rsidRDefault="00000000">
      <w:pPr>
        <w:jc w:val="both"/>
      </w:pPr>
      <w:r>
        <w:rPr>
          <w:highlight w:val="yellow"/>
        </w:rPr>
        <w:t>Add a discussion (150 words) on hurricane induced wind hazards. Again HAZARD, you should discuss anything related to vulnerability here.</w:t>
      </w:r>
    </w:p>
    <w:p w14:paraId="48B2F835" w14:textId="77777777" w:rsidR="00DB55A1" w:rsidRDefault="00DB55A1">
      <w:pPr>
        <w:jc w:val="both"/>
      </w:pPr>
    </w:p>
    <w:p w14:paraId="14E8EAAA" w14:textId="77777777" w:rsidR="00DB55A1" w:rsidRDefault="00000000">
      <w:pPr>
        <w:jc w:val="both"/>
        <w:rPr>
          <w:b/>
        </w:rPr>
      </w:pPr>
      <w:r>
        <w:rPr>
          <w:b/>
        </w:rPr>
        <w:t>2.2.2 Hurricane-induced surge</w:t>
      </w:r>
    </w:p>
    <w:p w14:paraId="467F3454" w14:textId="77777777" w:rsidR="00DB55A1" w:rsidRDefault="00000000">
      <w:pPr>
        <w:jc w:val="both"/>
      </w:pPr>
      <w:r>
        <w:rPr>
          <w:highlight w:val="yellow"/>
        </w:rPr>
        <w:t>Add a discussion (150 words) on hurricane induced wind surges. Again HAZARD, you should discuss anything related to vulnerability here.</w:t>
      </w:r>
    </w:p>
    <w:p w14:paraId="190759AD" w14:textId="77777777" w:rsidR="00DB55A1" w:rsidRDefault="00DB55A1">
      <w:pPr>
        <w:jc w:val="both"/>
      </w:pPr>
    </w:p>
    <w:p w14:paraId="4A080F8C" w14:textId="77777777" w:rsidR="00DB55A1" w:rsidRDefault="00000000">
      <w:pPr>
        <w:jc w:val="both"/>
      </w:pPr>
      <w:r>
        <w:fldChar w:fldCharType="begin"/>
      </w:r>
      <w:r>
        <w:instrText xml:space="preserve"> INCLUDEPICTURE "https://images.mapsofworld.com/answers/2017/09/usa-hurricane-how-to-help-victims.gif" \* MERGEFORMATINET </w:instrText>
      </w:r>
      <w:r>
        <w:fldChar w:fldCharType="separate"/>
      </w:r>
      <w:r>
        <w:rPr>
          <w:noProof/>
        </w:rPr>
        <w:drawing>
          <wp:inline distT="0" distB="0" distL="0" distR="0" wp14:anchorId="567DBF4E" wp14:editId="312107DA">
            <wp:extent cx="2598420" cy="1744345"/>
            <wp:effectExtent l="0" t="0" r="5080" b="0"/>
            <wp:docPr id="1675734669" name="Picture 5" descr="Which schools from my list should I avoid if I am terrified of hurricanes?  : r/ApplyingTo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4669" name="Picture 5" descr="Which schools from my list should I avoid if I am terrified of hurricanes?  : r/ApplyingToCollege"/>
                    <pic:cNvPicPr>
                      <a:picLocks noChangeAspect="1" noChangeArrowheads="1"/>
                    </pic:cNvPicPr>
                  </pic:nvPicPr>
                  <pic:blipFill>
                    <a:blip r:embed="rId18" cstate="print">
                      <a:extLst>
                        <a:ext uri="{28A0092B-C50C-407E-A947-70E740481C1C}">
                          <a14:useLocalDpi xmlns:a14="http://schemas.microsoft.com/office/drawing/2010/main" val="0"/>
                        </a:ext>
                      </a:extLst>
                    </a:blip>
                    <a:srcRect t="11441"/>
                    <a:stretch>
                      <a:fillRect/>
                    </a:stretch>
                  </pic:blipFill>
                  <pic:spPr>
                    <a:xfrm>
                      <a:off x="0" y="0"/>
                      <a:ext cx="2618883" cy="1758279"/>
                    </a:xfrm>
                    <a:prstGeom prst="rect">
                      <a:avLst/>
                    </a:prstGeom>
                    <a:noFill/>
                    <a:ln>
                      <a:noFill/>
                    </a:ln>
                  </pic:spPr>
                </pic:pic>
              </a:graphicData>
            </a:graphic>
          </wp:inline>
        </w:drawing>
      </w:r>
      <w:r>
        <w:fldChar w:fldCharType="end"/>
      </w:r>
      <w:r>
        <w:fldChar w:fldCharType="begin"/>
      </w:r>
      <w:r>
        <w:instrText xml:space="preserve"> INCLUDEPICTURE "https://hazards.fema.gov/nri/Content/Images/StaticPageImages/map-hurricane_risk.png" \* MERGEFORMATINET </w:instrText>
      </w:r>
      <w:r>
        <w:fldChar w:fldCharType="separate"/>
      </w:r>
      <w:r>
        <w:rPr>
          <w:noProof/>
        </w:rPr>
        <w:drawing>
          <wp:inline distT="0" distB="0" distL="0" distR="0" wp14:anchorId="5B36FAFA" wp14:editId="67473F48">
            <wp:extent cx="3073400" cy="1743710"/>
            <wp:effectExtent l="0" t="0" r="0" b="0"/>
            <wp:docPr id="755471020" name="Picture 2" descr="Hurricane | National Risk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1020" name="Picture 2" descr="Hurricane | National Risk Inde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22405" cy="1771699"/>
                    </a:xfrm>
                    <a:prstGeom prst="rect">
                      <a:avLst/>
                    </a:prstGeom>
                    <a:noFill/>
                    <a:ln>
                      <a:noFill/>
                    </a:ln>
                  </pic:spPr>
                </pic:pic>
              </a:graphicData>
            </a:graphic>
          </wp:inline>
        </w:drawing>
      </w:r>
      <w:r>
        <w:fldChar w:fldCharType="end"/>
      </w:r>
    </w:p>
    <w:p w14:paraId="32495590" w14:textId="77777777" w:rsidR="00DB55A1" w:rsidRDefault="00DB55A1">
      <w:pPr>
        <w:jc w:val="both"/>
      </w:pPr>
    </w:p>
    <w:p w14:paraId="426437C6" w14:textId="77777777" w:rsidR="00DB55A1" w:rsidRDefault="00DB55A1">
      <w:pPr>
        <w:jc w:val="both"/>
      </w:pPr>
    </w:p>
    <w:p w14:paraId="19BC8531" w14:textId="77777777" w:rsidR="00DB55A1" w:rsidRDefault="00DB55A1"/>
    <w:p w14:paraId="704E6F9B" w14:textId="77777777" w:rsidR="00DB55A1" w:rsidRDefault="00DB55A1"/>
    <w:p w14:paraId="0C1C801A" w14:textId="77777777" w:rsidR="00DB55A1" w:rsidRDefault="00000000" w:rsidP="00242B46">
      <w:pPr>
        <w:jc w:val="both"/>
        <w:outlineLvl w:val="1"/>
        <w:rPr>
          <w:b/>
        </w:rPr>
      </w:pPr>
      <w:r>
        <w:rPr>
          <w:b/>
        </w:rPr>
        <w:t>2.3 Tsunami</w:t>
      </w:r>
    </w:p>
    <w:p w14:paraId="3C6B2369" w14:textId="30339AB2" w:rsidR="00DB55A1" w:rsidRDefault="00000000">
      <w:pPr>
        <w:jc w:val="both"/>
        <w:rPr>
          <w:bCs/>
        </w:rPr>
      </w:pPr>
      <w:r w:rsidRPr="00242B46">
        <w:t>In the United States, tsunamis occur almost exclusively on the Pacific coast. Due to its geological location, the southern coast of Alaska is the most affected. Most tsunamis result from underwater earthquakes in the Pacific Ocean</w:t>
      </w:r>
      <w:r>
        <w:rPr>
          <w:bCs/>
        </w:rPr>
        <w:t>. Since the majority of the extreme events which happened along the coastline includes the following earthquake and tsunamis such as Indian Ocean (2004), Samoa (2009), Chile (2010), and Japan (2011) (</w:t>
      </w:r>
      <w:proofErr w:type="spellStart"/>
      <w:r>
        <w:rPr>
          <w:bCs/>
        </w:rPr>
        <w:t>Alam</w:t>
      </w:r>
      <w:proofErr w:type="spellEnd"/>
      <w:r>
        <w:rPr>
          <w:bCs/>
        </w:rPr>
        <w:t xml:space="preserve"> et al. 2019), it is urgent for people to analyze the earthquake-triggered tsunami hazards and develop accurate numerical models to simulate it (</w:t>
      </w:r>
      <w:proofErr w:type="spellStart"/>
      <w:r>
        <w:rPr>
          <w:bCs/>
        </w:rPr>
        <w:t>Rossetto</w:t>
      </w:r>
      <w:proofErr w:type="spellEnd"/>
      <w:r>
        <w:rPr>
          <w:bCs/>
        </w:rPr>
        <w:t xml:space="preserve"> et al. 2018).</w:t>
      </w:r>
    </w:p>
    <w:p w14:paraId="753A554C" w14:textId="77777777" w:rsidR="00DB55A1" w:rsidRDefault="00DB55A1"/>
    <w:p w14:paraId="59E742DD" w14:textId="77777777" w:rsidR="00DB55A1" w:rsidRDefault="00000000" w:rsidP="00242B46">
      <w:pPr>
        <w:outlineLvl w:val="1"/>
        <w:rPr>
          <w:b/>
          <w:bCs/>
        </w:rPr>
      </w:pPr>
      <w:r>
        <w:rPr>
          <w:b/>
          <w:bCs/>
        </w:rPr>
        <w:t>2.4 Floods</w:t>
      </w:r>
    </w:p>
    <w:p w14:paraId="17FCF4AD" w14:textId="77777777" w:rsidR="00DB55A1" w:rsidRDefault="00000000">
      <w:r>
        <w:rPr>
          <w:highlight w:val="yellow"/>
        </w:rPr>
        <w:t>[add 500 words discussion on following figure that will reflect flooding hazards in the US. See carefully, California and entire western coast are not subject to flooding – add reference of the following figure – replace by a better resolution figure]</w:t>
      </w:r>
    </w:p>
    <w:p w14:paraId="0D5722D7" w14:textId="77777777" w:rsidR="00170967" w:rsidRDefault="00170967" w:rsidP="00170967">
      <w:pPr>
        <w:jc w:val="both"/>
        <w:rPr>
          <w:ins w:id="235" w:author="Mateng Cheng" w:date="2024-05-24T01:12:00Z"/>
        </w:rPr>
      </w:pPr>
      <w:ins w:id="236" w:author="Mateng Cheng" w:date="2024-05-24T01:08:00Z">
        <w:r w:rsidRPr="00170967">
          <w:rPr>
            <w:rPrChange w:id="237" w:author="Mateng Cheng" w:date="2024-05-24T01:08:00Z">
              <w:rPr>
                <w:highlight w:val="cyan"/>
              </w:rPr>
            </w:rPrChange>
          </w:rPr>
          <w:t>Flooding hazards in the United States pose a significant and recurrent threat to</w:t>
        </w:r>
        <w:r w:rsidRPr="00170967">
          <w:rPr>
            <w:rPrChange w:id="238" w:author="Mateng Cheng" w:date="2024-05-24T01:08:00Z">
              <w:rPr>
                <w:highlight w:val="cyan"/>
              </w:rPr>
            </w:rPrChange>
          </w:rPr>
          <w:t xml:space="preserve"> the</w:t>
        </w:r>
        <w:r w:rsidRPr="00170967">
          <w:rPr>
            <w:rPrChange w:id="239" w:author="Mateng Cheng" w:date="2024-05-24T01:08:00Z">
              <w:rPr>
                <w:highlight w:val="cyan"/>
              </w:rPr>
            </w:rPrChange>
          </w:rPr>
          <w:t xml:space="preserve"> communities</w:t>
        </w:r>
        <w:r w:rsidRPr="00170967">
          <w:rPr>
            <w:rPrChange w:id="240" w:author="Mateng Cheng" w:date="2024-05-24T01:08:00Z">
              <w:rPr>
                <w:highlight w:val="cyan"/>
              </w:rPr>
            </w:rPrChange>
          </w:rPr>
          <w:t>.</w:t>
        </w:r>
      </w:ins>
      <w:ins w:id="241" w:author="Mateng Cheng" w:date="2024-05-24T01:09:00Z">
        <w:r>
          <w:t xml:space="preserve"> </w:t>
        </w:r>
        <w:r w:rsidRPr="00170967">
          <w:rPr>
            <w:highlight w:val="cyan"/>
            <w:rPrChange w:id="242" w:author="Mateng Cheng" w:date="2024-05-24T01:09:00Z">
              <w:rPr/>
            </w:rPrChange>
          </w:rPr>
          <w:t>Fig</w:t>
        </w:r>
        <w:r>
          <w:t>. shows the total rainfall distribution a</w:t>
        </w:r>
      </w:ins>
      <w:ins w:id="243" w:author="Mateng Cheng" w:date="2024-05-24T01:10:00Z">
        <w:r>
          <w:t xml:space="preserve">cross the United States, </w:t>
        </w:r>
        <w:r w:rsidRPr="00170967">
          <w:t>highlighting regions with varying levels of precipitation</w:t>
        </w:r>
        <w:r>
          <w:t xml:space="preserve">. As </w:t>
        </w:r>
        <w:r w:rsidRPr="00170967">
          <w:rPr>
            <w:highlight w:val="cyan"/>
            <w:rPrChange w:id="244" w:author="Mateng Cheng" w:date="2024-05-24T01:11:00Z">
              <w:rPr/>
            </w:rPrChange>
          </w:rPr>
          <w:t>Fig</w:t>
        </w:r>
        <w:r>
          <w:t xml:space="preserve"> </w:t>
        </w:r>
      </w:ins>
      <w:ins w:id="245" w:author="Mateng Cheng" w:date="2024-05-24T01:11:00Z">
        <w:r>
          <w:t xml:space="preserve">is </w:t>
        </w:r>
      </w:ins>
      <w:ins w:id="246" w:author="Mateng Cheng" w:date="2024-05-24T01:10:00Z">
        <w:r>
          <w:t>shown</w:t>
        </w:r>
      </w:ins>
      <w:ins w:id="247" w:author="Mateng Cheng" w:date="2024-05-24T01:11:00Z">
        <w:r>
          <w:t>, t</w:t>
        </w:r>
        <w:r w:rsidRPr="00170967">
          <w:t xml:space="preserve">he southeastern states, including Louisiana, Mississippi, Alabama, Georgia, and Florida, display significant rainfall amounts, often exceeding 8 inches and reaching up to 20 inches or more in some areas. This high level of precipitation suggests a strong </w:t>
        </w:r>
        <w:r w:rsidRPr="00170967">
          <w:lastRenderedPageBreak/>
          <w:t>vulnerability to flooding, especially in low-lying and coastal regions where water drainage can be inadequate.</w:t>
        </w:r>
      </w:ins>
    </w:p>
    <w:p w14:paraId="73BA136A" w14:textId="39A0EE3C" w:rsidR="00352EDB" w:rsidRDefault="00170967" w:rsidP="00170967">
      <w:pPr>
        <w:jc w:val="both"/>
        <w:rPr>
          <w:ins w:id="248" w:author="Mateng Cheng" w:date="2024-05-24T01:16:00Z"/>
        </w:rPr>
      </w:pPr>
      <w:ins w:id="249" w:author="Mateng Cheng" w:date="2024-05-24T01:12:00Z">
        <w:r>
          <w:t>S</w:t>
        </w:r>
        <w:r w:rsidRPr="00170967">
          <w:t xml:space="preserve">tates along the eastern </w:t>
        </w:r>
        <w:r>
          <w:t>c</w:t>
        </w:r>
      </w:ins>
      <w:ins w:id="250" w:author="Mateng Cheng" w:date="2024-05-24T01:13:00Z">
        <w:r>
          <w:t>oast</w:t>
        </w:r>
      </w:ins>
      <w:ins w:id="251" w:author="Mateng Cheng" w:date="2024-05-24T01:12:00Z">
        <w:r w:rsidRPr="00170967">
          <w:t>, such as South Carolina, North Carolina, Virginia, and the northeastern states, show substantial rainfall (ranging from 6 to 15 inches</w:t>
        </w:r>
      </w:ins>
      <w:ins w:id="252" w:author="Mateng Cheng" w:date="2024-05-24T01:15:00Z">
        <w:r w:rsidR="00352EDB">
          <w:t>). T</w:t>
        </w:r>
        <w:r w:rsidR="00352EDB" w:rsidRPr="00352EDB">
          <w:t>he Midwest, including states like Kentucky, Tennessee, and parts of Missouri and Illinois, shows moderate rainfall levels (around 4 to 10 inches). While these areas are less prone to catastrophic flooding compared to the southeast, they still face risks</w:t>
        </w:r>
      </w:ins>
      <w:ins w:id="253" w:author="Mateng Cheng" w:date="2024-05-24T01:16:00Z">
        <w:r w:rsidR="00352EDB">
          <w:t>.</w:t>
        </w:r>
      </w:ins>
    </w:p>
    <w:p w14:paraId="230A977D" w14:textId="355D8EFF" w:rsidR="00352EDB" w:rsidRDefault="00352EDB" w:rsidP="00170967">
      <w:pPr>
        <w:jc w:val="both"/>
        <w:rPr>
          <w:ins w:id="254" w:author="Mateng Cheng" w:date="2024-05-24T01:15:00Z"/>
        </w:rPr>
      </w:pPr>
      <w:ins w:id="255" w:author="Mateng Cheng" w:date="2024-05-24T01:16:00Z">
        <w:r w:rsidRPr="00352EDB">
          <w:t>The central and northern plains st</w:t>
        </w:r>
      </w:ins>
      <w:ins w:id="256" w:author="Mateng Cheng" w:date="2024-05-24T01:17:00Z">
        <w:r>
          <w:t>a</w:t>
        </w:r>
      </w:ins>
      <w:ins w:id="257" w:author="Mateng Cheng" w:date="2024-05-24T01:16:00Z">
        <w:r w:rsidRPr="00352EDB">
          <w:t>tes,</w:t>
        </w:r>
      </w:ins>
      <w:ins w:id="258" w:author="Mateng Cheng" w:date="2024-05-24T01:17:00Z">
        <w:r>
          <w:t xml:space="preserve"> </w:t>
        </w:r>
      </w:ins>
      <w:ins w:id="259" w:author="Mateng Cheng" w:date="2024-05-24T01:16:00Z">
        <w:r w:rsidRPr="00352EDB">
          <w:t>such as Texas, Oklahoma, and Kansas, exhibit lower rainfall levels (about 2 to 8 inches). Flooding risks in these regions are typically localized and occur during specific events, like thunderstorms or seasonal storms.</w:t>
        </w:r>
      </w:ins>
      <w:ins w:id="260" w:author="Mateng Cheng" w:date="2024-05-24T01:17:00Z">
        <w:r>
          <w:t xml:space="preserve"> </w:t>
        </w:r>
        <w:r w:rsidRPr="00352EDB">
          <w:t>Notably, California and the entire western coast, along with states like Nevada and Arizona, show minimal to no significant rainfall (less than 2 inches, mostly gray areas). This suggests a low risk of flooding in these regions</w:t>
        </w:r>
        <w:r>
          <w:t>.</w:t>
        </w:r>
      </w:ins>
    </w:p>
    <w:p w14:paraId="5E4342E6" w14:textId="79C86409" w:rsidR="00DB55A1" w:rsidRPr="001B15A1" w:rsidDel="00170967" w:rsidRDefault="0097013B" w:rsidP="00170967">
      <w:pPr>
        <w:jc w:val="both"/>
        <w:rPr>
          <w:del w:id="261" w:author="Mateng Cheng" w:date="2024-05-24T01:07:00Z"/>
          <w:highlight w:val="cyan"/>
        </w:rPr>
        <w:pPrChange w:id="262" w:author="Mateng Cheng" w:date="2024-05-24T01:07:00Z">
          <w:pPr>
            <w:jc w:val="both"/>
          </w:pPr>
        </w:pPrChange>
      </w:pPr>
      <w:ins w:id="263" w:author="Mateng Cheng" w:date="2024-05-24T01:34:00Z">
        <w:r w:rsidRPr="0097013B">
          <w:drawing>
            <wp:anchor distT="0" distB="0" distL="114300" distR="114300" simplePos="0" relativeHeight="251666432" behindDoc="0" locked="0" layoutInCell="1" allowOverlap="1" wp14:anchorId="3666C1F9" wp14:editId="2ADA8858">
              <wp:simplePos x="0" y="0"/>
              <wp:positionH relativeFrom="column">
                <wp:posOffset>914188</wp:posOffset>
              </wp:positionH>
              <wp:positionV relativeFrom="paragraph">
                <wp:posOffset>857885</wp:posOffset>
              </wp:positionV>
              <wp:extent cx="3865880" cy="2395855"/>
              <wp:effectExtent l="0" t="0" r="0" b="4445"/>
              <wp:wrapTopAndBottom/>
              <wp:docPr id="791393228" name="Picture 1" desc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65880" cy="23958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4" w:author="Mateng Cheng" w:date="2024-05-24T01:18:00Z">
        <w:r w:rsidR="00352EDB">
          <w:t>Hence, t</w:t>
        </w:r>
        <w:r w:rsidR="00352EDB" w:rsidRPr="00352EDB">
          <w:t>he southeastern and Gulf Coast states are particularly susceptible to flooding due to high rainfall levels, while the western and southwestern regions show minimal flooding risk due to lower precipitation.</w:t>
        </w:r>
      </w:ins>
      <w:del w:id="265" w:author="Mateng Cheng" w:date="2024-05-24T01:08:00Z">
        <w:r w:rsidR="00000000" w:rsidRPr="001B15A1" w:rsidDel="00170967">
          <w:rPr>
            <w:highlight w:val="cyan"/>
          </w:rPr>
          <w:delText>Flooding hazards in the United States pose a significant and recurrent threat to human communities.</w:delText>
        </w:r>
      </w:del>
      <w:del w:id="266" w:author="Mateng Cheng" w:date="2024-05-24T01:07:00Z">
        <w:r w:rsidR="00000000" w:rsidRPr="001B15A1" w:rsidDel="00170967">
          <w:rPr>
            <w:highlight w:val="cyan"/>
          </w:rPr>
          <w:delText xml:space="preserve"> The susceptibility to flooding is influenced by various factors, including geographical, meteorological, and anthropogenic elements. Understanding and addressing these hazards are crucial for effective mitigation strategies and resilient community planning.</w:delText>
        </w:r>
      </w:del>
    </w:p>
    <w:p w14:paraId="556A5848" w14:textId="13B9F8F3" w:rsidR="00DB55A1" w:rsidRPr="001B15A1" w:rsidDel="00170967" w:rsidRDefault="00000000" w:rsidP="00170967">
      <w:pPr>
        <w:jc w:val="both"/>
        <w:rPr>
          <w:del w:id="267" w:author="Mateng Cheng" w:date="2024-05-24T01:07:00Z"/>
          <w:highlight w:val="cyan"/>
        </w:rPr>
        <w:pPrChange w:id="268" w:author="Mateng Cheng" w:date="2024-05-24T01:07:00Z">
          <w:pPr>
            <w:jc w:val="both"/>
          </w:pPr>
        </w:pPrChange>
      </w:pPr>
      <w:del w:id="269" w:author="Mateng Cheng" w:date="2024-05-24T01:07:00Z">
        <w:r w:rsidRPr="001B15A1" w:rsidDel="00170967">
          <w:rPr>
            <w:highlight w:val="cyan"/>
          </w:rPr>
          <w:delText>Geographically, the United States exhibits diverse landscapes, ranging from coastal regions to riverine areas and urban centers. Each of these environments has unique vulnerabilities to flooding. Coastal regions, for instance, are susceptible to storm surges and sea-level rise, exacerbated by climate change. The Gulf and Atlantic coasts are particularly prone to hurricane-related flooding events. Increased intensity and frequency of hurricanes, fueled by warmer sea surface temperatures, heighten the risk of extensive coastal inundation.</w:delText>
        </w:r>
      </w:del>
    </w:p>
    <w:p w14:paraId="6BC99D1E" w14:textId="50CEB504" w:rsidR="00DB55A1" w:rsidRPr="001B15A1" w:rsidDel="00170967" w:rsidRDefault="00000000" w:rsidP="00170967">
      <w:pPr>
        <w:jc w:val="both"/>
        <w:rPr>
          <w:del w:id="270" w:author="Mateng Cheng" w:date="2024-05-24T01:07:00Z"/>
          <w:highlight w:val="cyan"/>
        </w:rPr>
        <w:pPrChange w:id="271" w:author="Mateng Cheng" w:date="2024-05-24T01:07:00Z">
          <w:pPr>
            <w:jc w:val="both"/>
          </w:pPr>
        </w:pPrChange>
      </w:pPr>
      <w:del w:id="272" w:author="Mateng Cheng" w:date="2024-05-24T01:07:00Z">
        <w:r w:rsidRPr="001B15A1" w:rsidDel="00170967">
          <w:rPr>
            <w:highlight w:val="cyan"/>
          </w:rPr>
          <w:delText>Riverine flooding, on the other hand, is a pervasive hazard in many parts of the country. The vast network of rivers and tributaries, coupled with the variability of precipitation patterns, contributes to the recurrent threat of river flooding. Regions along major rivers, such as the Mississippi and its tributaries, often face the risk of both flash floods and prolonged inundation during heavy rainfall events. Additionally, mountainous areas are prone to flash floods, as rapid snowmelt or intense rainfall can quickly overwhelm river systems.</w:delText>
        </w:r>
      </w:del>
    </w:p>
    <w:p w14:paraId="309D755F" w14:textId="07309077" w:rsidR="00DB55A1" w:rsidRPr="001B15A1" w:rsidDel="00170967" w:rsidRDefault="00000000" w:rsidP="00170967">
      <w:pPr>
        <w:jc w:val="both"/>
        <w:rPr>
          <w:del w:id="273" w:author="Mateng Cheng" w:date="2024-05-24T01:07:00Z"/>
          <w:highlight w:val="cyan"/>
        </w:rPr>
        <w:pPrChange w:id="274" w:author="Mateng Cheng" w:date="2024-05-24T01:07:00Z">
          <w:pPr>
            <w:jc w:val="both"/>
          </w:pPr>
        </w:pPrChange>
      </w:pPr>
      <w:del w:id="275" w:author="Mateng Cheng" w:date="2024-05-24T01:07:00Z">
        <w:r w:rsidRPr="001B15A1" w:rsidDel="00170967">
          <w:rPr>
            <w:highlight w:val="cyan"/>
          </w:rPr>
          <w:delText>Urbanization and land-use changes further amplify flooding hazards. The expansion of impermeable surfaces, such as roads and buildings, reduces natural drainage and increases runoff during storms. Poorly planned urban development can exacerbate flooding by encroaching on floodplains and disrupting natural drainage patterns. Urban areas with aging infrastructure, inadequate stormwater management, and insufficient flood defenses are particularly vulnerable, as seen in events like Hurricane Katrina in 2005.</w:delText>
        </w:r>
      </w:del>
    </w:p>
    <w:p w14:paraId="23AC7F87" w14:textId="6C92CCEA" w:rsidR="00DB55A1" w:rsidRPr="001B15A1" w:rsidDel="00170967" w:rsidRDefault="00000000" w:rsidP="00170967">
      <w:pPr>
        <w:jc w:val="both"/>
        <w:rPr>
          <w:del w:id="276" w:author="Mateng Cheng" w:date="2024-05-24T01:07:00Z"/>
          <w:highlight w:val="cyan"/>
        </w:rPr>
        <w:pPrChange w:id="277" w:author="Mateng Cheng" w:date="2024-05-24T01:07:00Z">
          <w:pPr>
            <w:jc w:val="both"/>
          </w:pPr>
        </w:pPrChange>
      </w:pPr>
      <w:del w:id="278" w:author="Mateng Cheng" w:date="2024-05-24T01:07:00Z">
        <w:r w:rsidRPr="001B15A1" w:rsidDel="00170967">
          <w:rPr>
            <w:highlight w:val="cyan"/>
          </w:rPr>
          <w:delText>Climate change introduces an additional layer of complexity to flooding hazards in the United States. Rising global temperatures contribute to more intense and unpredictable precipitation patterns. Warmer air holds more moisture, leading to heavier rainfall during storms. This trend amplifies the risk of flash floods and riverine flooding. Furthermore, the changing climate contributes to sea-level rise, affecting coastal areas and increasing the frequency of storm surges.</w:delText>
        </w:r>
      </w:del>
    </w:p>
    <w:p w14:paraId="2BA5127F" w14:textId="714E499B" w:rsidR="00DB55A1" w:rsidRPr="001B15A1" w:rsidDel="00170967" w:rsidRDefault="00000000" w:rsidP="00170967">
      <w:pPr>
        <w:jc w:val="both"/>
        <w:rPr>
          <w:del w:id="279" w:author="Mateng Cheng" w:date="2024-05-24T01:07:00Z"/>
          <w:highlight w:val="cyan"/>
        </w:rPr>
        <w:pPrChange w:id="280" w:author="Mateng Cheng" w:date="2024-05-24T01:07:00Z">
          <w:pPr>
            <w:jc w:val="both"/>
          </w:pPr>
        </w:pPrChange>
      </w:pPr>
      <w:del w:id="281" w:author="Mateng Cheng" w:date="2024-05-24T01:07:00Z">
        <w:r w:rsidRPr="001B15A1" w:rsidDel="00170967">
          <w:rPr>
            <w:highlight w:val="cyan"/>
          </w:rPr>
          <w:delText>The impacts of flooding extend beyond immediate damage to infrastructure and property. Flooding can have severe consequences for public health, disrupting water and sanitation systems and increasing the risk of waterborne diseases. It also poses a threat to biodiversity, affecting ecosystems and wildlife habitats. Additionally, the economic ramifications of flooding are substantial, with costs associated with rescue and recovery efforts, property damage, and disruptions to businesses and agriculture.</w:delText>
        </w:r>
      </w:del>
    </w:p>
    <w:p w14:paraId="76C34B4E" w14:textId="0C932C32" w:rsidR="00DB55A1" w:rsidRPr="001B15A1" w:rsidDel="00170967" w:rsidRDefault="00000000" w:rsidP="00170967">
      <w:pPr>
        <w:jc w:val="both"/>
        <w:rPr>
          <w:del w:id="282" w:author="Mateng Cheng" w:date="2024-05-24T01:07:00Z"/>
          <w:highlight w:val="cyan"/>
        </w:rPr>
        <w:pPrChange w:id="283" w:author="Mateng Cheng" w:date="2024-05-24T01:07:00Z">
          <w:pPr>
            <w:jc w:val="both"/>
          </w:pPr>
        </w:pPrChange>
      </w:pPr>
      <w:del w:id="284" w:author="Mateng Cheng" w:date="2024-05-24T01:07:00Z">
        <w:r w:rsidRPr="001B15A1" w:rsidDel="00170967">
          <w:rPr>
            <w:highlight w:val="cyan"/>
          </w:rPr>
          <w:delText>Mitigating flooding hazards requires a multi-faceted approach that combines infrastructure improvements, land-use planning, and climate change adaptation strategies. Investment in resilient infrastructure, such as levees, floodwalls, and stormwater management systems, is essential for protecting vulnerable communities. Sustainable land-use practices, including avoiding construction in flood-prone areas and preserving natural buffers like wetlands, can help reduce the risk of flooding.</w:delText>
        </w:r>
      </w:del>
    </w:p>
    <w:p w14:paraId="3D2CDFE1" w14:textId="4A8BAC9B" w:rsidR="00DB55A1" w:rsidRPr="001B15A1" w:rsidDel="00170967" w:rsidRDefault="00000000" w:rsidP="00170967">
      <w:pPr>
        <w:jc w:val="both"/>
        <w:rPr>
          <w:del w:id="285" w:author="Mateng Cheng" w:date="2024-05-24T01:07:00Z"/>
          <w:highlight w:val="cyan"/>
        </w:rPr>
        <w:pPrChange w:id="286" w:author="Mateng Cheng" w:date="2024-05-24T01:07:00Z">
          <w:pPr>
            <w:jc w:val="both"/>
          </w:pPr>
        </w:pPrChange>
      </w:pPr>
      <w:del w:id="287" w:author="Mateng Cheng" w:date="2024-05-24T01:07:00Z">
        <w:r w:rsidRPr="001B15A1" w:rsidDel="00170967">
          <w:rPr>
            <w:highlight w:val="cyan"/>
          </w:rPr>
          <w:delText>Community engagement and education are critical components of effective flood mitigation. Empowering communities to understand their flood risk, adopt early warning systems, and implement evacuation plans can enhance overall resilience. Furthermore, addressing the root causes of flooding, including climate change and unsustainable development practices, requires coordinated efforts at local, regional, and national levels.</w:delText>
        </w:r>
      </w:del>
    </w:p>
    <w:p w14:paraId="7D958DD5" w14:textId="6B698CC6" w:rsidR="00DB55A1" w:rsidDel="0097013B" w:rsidRDefault="00000000" w:rsidP="00170967">
      <w:pPr>
        <w:jc w:val="both"/>
        <w:rPr>
          <w:del w:id="288" w:author="Mateng Cheng" w:date="2024-05-24T01:34:00Z"/>
        </w:rPr>
      </w:pPr>
      <w:del w:id="289" w:author="Mateng Cheng" w:date="2024-05-24T01:07:00Z">
        <w:r w:rsidRPr="001B15A1" w:rsidDel="00170967">
          <w:rPr>
            <w:highlight w:val="cyan"/>
          </w:rPr>
          <w:delText>In conclusion, flooding hazards in the United States are complex. A comprehensive and integrated approach to flood mitigation is essential to protect communities, ecosystems, and the economy from the increasing threats posed by flooding events</w:delText>
        </w:r>
      </w:del>
      <w:del w:id="290" w:author="Mateng Cheng" w:date="2024-05-24T01:08:00Z">
        <w:r w:rsidRPr="001B15A1" w:rsidDel="00170967">
          <w:rPr>
            <w:highlight w:val="cyan"/>
          </w:rPr>
          <w:delText>.</w:delText>
        </w:r>
      </w:del>
    </w:p>
    <w:p w14:paraId="6D6F0F13" w14:textId="1691FDF5" w:rsidR="00DB55A1" w:rsidRDefault="003C29A2">
      <w:pPr>
        <w:jc w:val="both"/>
      </w:pPr>
      <w:del w:id="291" w:author="Mateng Cheng" w:date="2024-05-24T01:33:00Z">
        <w:r w:rsidDel="0097013B">
          <w:rPr>
            <w:noProof/>
          </w:rPr>
          <w:drawing>
            <wp:anchor distT="0" distB="0" distL="114300" distR="114300" simplePos="0" relativeHeight="251662336" behindDoc="0" locked="0" layoutInCell="1" allowOverlap="1" wp14:anchorId="33538DAA" wp14:editId="19925D3B">
              <wp:simplePos x="0" y="0"/>
              <wp:positionH relativeFrom="column">
                <wp:posOffset>770255</wp:posOffset>
              </wp:positionH>
              <wp:positionV relativeFrom="paragraph">
                <wp:posOffset>173355</wp:posOffset>
              </wp:positionV>
              <wp:extent cx="3095554" cy="1918800"/>
              <wp:effectExtent l="0" t="0" r="3810" b="0"/>
              <wp:wrapSquare wrapText="bothSides"/>
              <wp:docPr id="1014353342" name="Picture 1" descr="Flood Risk Mid-Atlantic and Northeastern US | AIR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3342" name="Picture 1" descr="Flood Risk Mid-Atlantic and Northeastern US | AIR Worldw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095554" cy="1918800"/>
                      </a:xfrm>
                      <a:prstGeom prst="rect">
                        <a:avLst/>
                      </a:prstGeom>
                      <a:noFill/>
                      <a:ln>
                        <a:noFill/>
                      </a:ln>
                    </pic:spPr>
                  </pic:pic>
                </a:graphicData>
              </a:graphic>
              <wp14:sizeRelH relativeFrom="margin">
                <wp14:pctWidth>0</wp14:pctWidth>
              </wp14:sizeRelH>
            </wp:anchor>
          </w:drawing>
        </w:r>
      </w:del>
      <w:ins w:id="292" w:author="Mateng Cheng" w:date="2024-05-24T01:34:00Z">
        <w:r w:rsidR="0097013B" w:rsidRPr="0097013B">
          <w:t xml:space="preserve"> </w:t>
        </w:r>
        <w:r w:rsidR="0097013B" w:rsidRPr="0097013B">
          <w:fldChar w:fldCharType="begin"/>
        </w:r>
        <w:r w:rsidR="0097013B" w:rsidRPr="0097013B">
          <w:instrText xml:space="preserve"> INCLUDEPICTURE "https://www.air-worldwide.com/siteassets/airimages/blog/figures/ida_blog_figure3.png" \* MERGEFORMATINET </w:instrText>
        </w:r>
        <w:r w:rsidR="0097013B" w:rsidRPr="0097013B">
          <w:fldChar w:fldCharType="separate"/>
        </w:r>
        <w:r w:rsidR="0097013B" w:rsidRPr="0097013B">
          <w:fldChar w:fldCharType="end"/>
        </w:r>
      </w:ins>
    </w:p>
    <w:p w14:paraId="58A23EEB" w14:textId="67A7159B" w:rsidR="00DB55A1" w:rsidDel="0097013B" w:rsidRDefault="00000000">
      <w:pPr>
        <w:rPr>
          <w:del w:id="293" w:author="Mateng Cheng" w:date="2024-05-24T01:34:00Z"/>
        </w:rPr>
      </w:pPr>
      <w:r>
        <w:fldChar w:fldCharType="begin"/>
      </w:r>
      <w:r>
        <w:instrText xml:space="preserve"> INCLUDEPICTURE "https://www.air-worldwide.com/siteassets/airimages/blog/figures/ida_blog_figure3.png" \* MERGEFORMATINET </w:instrText>
      </w:r>
      <w:r>
        <w:fldChar w:fldCharType="separate"/>
      </w:r>
      <w:r>
        <w:fldChar w:fldCharType="end"/>
      </w:r>
    </w:p>
    <w:p w14:paraId="63549051" w14:textId="5F7F1FAC" w:rsidR="00DB55A1" w:rsidDel="0097013B" w:rsidRDefault="00DB55A1">
      <w:pPr>
        <w:rPr>
          <w:del w:id="294" w:author="Mateng Cheng" w:date="2024-05-24T01:34:00Z"/>
        </w:rPr>
      </w:pPr>
    </w:p>
    <w:p w14:paraId="3E315030" w14:textId="77777777" w:rsidR="00DB55A1" w:rsidDel="0097013B" w:rsidRDefault="00DB55A1">
      <w:pPr>
        <w:rPr>
          <w:del w:id="295" w:author="Mateng Cheng" w:date="2024-05-24T01:34:00Z"/>
        </w:rPr>
      </w:pPr>
    </w:p>
    <w:p w14:paraId="04DE1656" w14:textId="77777777" w:rsidR="00DB55A1" w:rsidDel="0097013B" w:rsidRDefault="00DB55A1">
      <w:pPr>
        <w:rPr>
          <w:del w:id="296" w:author="Mateng Cheng" w:date="2024-05-24T01:34:00Z"/>
        </w:rPr>
      </w:pPr>
    </w:p>
    <w:p w14:paraId="570B8D00" w14:textId="77777777" w:rsidR="00DB55A1" w:rsidDel="0097013B" w:rsidRDefault="00DB55A1">
      <w:pPr>
        <w:rPr>
          <w:del w:id="297" w:author="Mateng Cheng" w:date="2024-05-24T01:34:00Z"/>
        </w:rPr>
      </w:pPr>
    </w:p>
    <w:p w14:paraId="712D15D5" w14:textId="77777777" w:rsidR="00DB55A1" w:rsidDel="0097013B" w:rsidRDefault="00DB55A1">
      <w:pPr>
        <w:rPr>
          <w:del w:id="298" w:author="Mateng Cheng" w:date="2024-05-24T01:34:00Z"/>
        </w:rPr>
      </w:pPr>
    </w:p>
    <w:p w14:paraId="69AB8E9A" w14:textId="77777777" w:rsidR="00DB55A1" w:rsidDel="0097013B" w:rsidRDefault="00DB55A1">
      <w:pPr>
        <w:rPr>
          <w:del w:id="299" w:author="Mateng Cheng" w:date="2024-05-24T01:34:00Z"/>
        </w:rPr>
      </w:pPr>
    </w:p>
    <w:p w14:paraId="758A9E4E" w14:textId="0B483C76" w:rsidR="00DB55A1" w:rsidRDefault="0097013B">
      <w:pPr>
        <w:rPr>
          <w:ins w:id="300" w:author="Mateng Cheng" w:date="2024-05-24T01:26:00Z"/>
        </w:rPr>
      </w:pPr>
      <w:ins w:id="301" w:author="Mateng Cheng" w:date="2024-05-24T01:27:00Z">
        <w:r w:rsidRPr="0097013B">
          <w:rPr>
            <w:b/>
            <w:bCs/>
            <w:rPrChange w:id="302" w:author="Mateng Cheng" w:date="2024-05-24T01:27:00Z">
              <w:rPr/>
            </w:rPrChange>
          </w:rPr>
          <w:t>Fig.</w:t>
        </w:r>
        <w:r>
          <w:t xml:space="preserve"> </w:t>
        </w:r>
        <w:r w:rsidRPr="0097013B">
          <w:t xml:space="preserve">100-year return period map of the event-level hurricane precipitation within the model domain of </w:t>
        </w:r>
        <w:proofErr w:type="spellStart"/>
        <w:r w:rsidRPr="0097013B">
          <w:t>AIR’s</w:t>
        </w:r>
        <w:proofErr w:type="spellEnd"/>
        <w:r w:rsidRPr="0097013B">
          <w:t xml:space="preserve"> U.S. hurricane model</w:t>
        </w:r>
      </w:ins>
      <w:ins w:id="303" w:author="Mateng Cheng" w:date="2024-05-24T01:28:00Z">
        <w:r>
          <w:t xml:space="preserve"> (</w:t>
        </w:r>
      </w:ins>
      <w:ins w:id="304" w:author="Mateng Cheng" w:date="2024-05-24T01:42:00Z">
        <w:r w:rsidR="00CC661B">
          <w:t xml:space="preserve">Source AIR at </w:t>
        </w:r>
      </w:ins>
      <w:ins w:id="305" w:author="Mateng Cheng" w:date="2024-05-24T01:43:00Z">
        <w:r w:rsidR="00CC661B" w:rsidRPr="00CC661B">
          <w:fldChar w:fldCharType="begin"/>
        </w:r>
        <w:r w:rsidR="00CC661B" w:rsidRPr="00CC661B">
          <w:instrText>HYPERLINK "https://www.air-worldwide.com/blog/posts/2021/9/flood-risk-mid-atlantic-and-northeastern-us/"</w:instrText>
        </w:r>
        <w:r w:rsidR="00CC661B" w:rsidRPr="00CC661B">
          <w:fldChar w:fldCharType="separate"/>
        </w:r>
        <w:r w:rsidR="00CC661B" w:rsidRPr="00CC661B">
          <w:rPr>
            <w:rStyle w:val="Hyperlink"/>
          </w:rPr>
          <w:t>https://www.air-worldwide.com/blog/posts/2021/9/flood-risk-mid-atlantic-and-northeastern-us/</w:t>
        </w:r>
        <w:r w:rsidR="00CC661B" w:rsidRPr="00CC661B">
          <w:fldChar w:fldCharType="end"/>
        </w:r>
      </w:ins>
      <w:ins w:id="306" w:author="Mateng Cheng" w:date="2024-05-24T01:28:00Z">
        <w:r>
          <w:t>)</w:t>
        </w:r>
      </w:ins>
      <w:ins w:id="307" w:author="Mateng Cheng" w:date="2024-05-24T01:27:00Z">
        <w:r w:rsidRPr="0097013B">
          <w:t xml:space="preserve">. </w:t>
        </w:r>
      </w:ins>
    </w:p>
    <w:p w14:paraId="37B01585" w14:textId="77777777" w:rsidR="0097013B" w:rsidRDefault="0097013B"/>
    <w:p w14:paraId="61E819E9" w14:textId="77777777" w:rsidR="00DB55A1" w:rsidRDefault="00000000" w:rsidP="00242B46">
      <w:pPr>
        <w:outlineLvl w:val="1"/>
        <w:rPr>
          <w:b/>
          <w:bCs/>
        </w:rPr>
      </w:pPr>
      <w:r>
        <w:rPr>
          <w:b/>
          <w:bCs/>
        </w:rPr>
        <w:t>2.5 Tornados</w:t>
      </w:r>
    </w:p>
    <w:p w14:paraId="2036D7FD" w14:textId="77777777" w:rsidR="00DB55A1" w:rsidRDefault="00000000">
      <w:r>
        <w:rPr>
          <w:highlight w:val="yellow"/>
        </w:rPr>
        <w:t>[add a 500 words discussion on the following Tornado hazard zones]</w:t>
      </w:r>
    </w:p>
    <w:p w14:paraId="7308BE4D" w14:textId="29AC1667" w:rsidR="00DB55A1" w:rsidDel="00CC661B" w:rsidRDefault="00CC661B">
      <w:pPr>
        <w:jc w:val="both"/>
        <w:rPr>
          <w:del w:id="308" w:author="Mateng Cheng" w:date="2024-05-24T01:37:00Z"/>
        </w:rPr>
      </w:pPr>
      <w:ins w:id="309" w:author="Mateng Cheng" w:date="2024-05-24T01:37:00Z">
        <w:r w:rsidRPr="00CC661B">
          <w:rPr>
            <w:rPrChange w:id="310" w:author="Mateng Cheng" w:date="2024-05-24T01:37:00Z">
              <w:rPr>
                <w:highlight w:val="cyan"/>
              </w:rPr>
            </w:rPrChange>
          </w:rPr>
          <w:lastRenderedPageBreak/>
          <w:t xml:space="preserve">The </w:t>
        </w:r>
        <w:r w:rsidRPr="00CC661B">
          <w:rPr>
            <w:highlight w:val="cyan"/>
          </w:rPr>
          <w:t>fig</w:t>
        </w:r>
        <w:r w:rsidRPr="00CC661B">
          <w:rPr>
            <w:highlight w:val="cyan"/>
            <w:rPrChange w:id="311" w:author="Mateng Cheng" w:date="2024-05-24T01:37:00Z">
              <w:rPr/>
            </w:rPrChange>
          </w:rPr>
          <w:t>.</w:t>
        </w:r>
        <w:r w:rsidRPr="00CC661B">
          <w:rPr>
            <w:rPrChange w:id="312" w:author="Mateng Cheng" w:date="2024-05-24T01:37:00Z">
              <w:rPr>
                <w:highlight w:val="cyan"/>
              </w:rPr>
            </w:rPrChange>
          </w:rPr>
          <w:t xml:space="preserve"> illustrates the number of tornado watches issued per county across the United States in 2013, based on data from the National Weather Service Storm Prediction Center (</w:t>
        </w:r>
        <w:proofErr w:type="spellStart"/>
        <w:r w:rsidRPr="00CC661B">
          <w:rPr>
            <w:rPrChange w:id="313" w:author="Mateng Cheng" w:date="2024-05-24T01:37:00Z">
              <w:rPr>
                <w:highlight w:val="cyan"/>
              </w:rPr>
            </w:rPrChange>
          </w:rPr>
          <w:t>SPC</w:t>
        </w:r>
        <w:proofErr w:type="spellEnd"/>
        <w:r w:rsidRPr="00CC661B">
          <w:rPr>
            <w:rPrChange w:id="314" w:author="Mateng Cheng" w:date="2024-05-24T01:37:00Z">
              <w:rPr>
                <w:highlight w:val="cyan"/>
              </w:rPr>
            </w:rPrChange>
          </w:rPr>
          <w:t>).</w:t>
        </w:r>
      </w:ins>
      <w:ins w:id="315" w:author="Mateng Cheng" w:date="2024-05-24T01:38:00Z">
        <w:r w:rsidRPr="00CC661B">
          <w:rPr>
            <w:rFonts w:ascii="System Font" w:hAnsi="System Font" w:cs="System Font"/>
            <w:color w:val="0E0E0E"/>
            <w:kern w:val="0"/>
            <w:sz w:val="28"/>
            <w:szCs w:val="28"/>
          </w:rPr>
          <w:t xml:space="preserve"> </w:t>
        </w:r>
        <w:r w:rsidRPr="00CC661B">
          <w:t>The map highlights a significant concentration of tornado watches in the central United States, particularly in states such as Oklahoma, Kansas, Missouri, and parts of Texas, Arkansas, and Louisiana. These regions are known as “Tornado Alley,” where tornado activity is most frequent. The high density of dark purple in these areas indicates that many counties had more than 20 tornado watches issued, underscoring their high vulnerability to tornadoes.</w:t>
        </w:r>
        <w:r w:rsidRPr="00CC661B" w:rsidDel="00CC661B">
          <w:t xml:space="preserve"> </w:t>
        </w:r>
      </w:ins>
      <w:del w:id="316" w:author="Mateng Cheng" w:date="2024-05-24T01:37:00Z">
        <w:r w:rsidR="00000000" w:rsidRPr="00CC661B" w:rsidDel="00CC661B">
          <w:rPr>
            <w:rPrChange w:id="317" w:author="Mateng Cheng" w:date="2024-05-24T01:37:00Z">
              <w:rPr>
                <w:highlight w:val="cyan"/>
              </w:rPr>
            </w:rPrChange>
          </w:rPr>
          <w:delText>Tornado hazard zones in the United States represent critical areas where the risk of tornado occurrence is elevated, posing significant threats to communities and infrastructure. The susceptibility to tornadoes is influenced by a combination of geographical, meteorological, and climatic factors, creating distinct zones where tornado activity is more prevalent.</w:delText>
        </w:r>
      </w:del>
    </w:p>
    <w:p w14:paraId="6B1E3ADA" w14:textId="77777777" w:rsidR="00CC661B" w:rsidRDefault="00CC661B">
      <w:pPr>
        <w:jc w:val="both"/>
        <w:rPr>
          <w:ins w:id="318" w:author="Mateng Cheng" w:date="2024-05-24T01:38:00Z"/>
        </w:rPr>
      </w:pPr>
    </w:p>
    <w:p w14:paraId="7CFDD92D" w14:textId="31CDAAD7" w:rsidR="00CC661B" w:rsidRDefault="00CC661B">
      <w:pPr>
        <w:jc w:val="both"/>
        <w:rPr>
          <w:ins w:id="319" w:author="Mateng Cheng" w:date="2024-05-24T01:39:00Z"/>
        </w:rPr>
      </w:pPr>
      <w:ins w:id="320" w:author="Mateng Cheng" w:date="2024-05-24T01:38:00Z">
        <w:r w:rsidRPr="00CC661B">
          <w:t>States such as Alabama, Mississippi, and Tennessee also show a considerable number of tornado watches, reflected by the light to dark blue shades. While not as concentrated as in Tornado Alley, these regions still face a significant tornado risk, often associated with severe weather systems moving from the Gulf of Mexico.</w:t>
        </w:r>
      </w:ins>
    </w:p>
    <w:p w14:paraId="7D67EFDF" w14:textId="65C8D953" w:rsidR="00CC661B" w:rsidRDefault="00CC661B">
      <w:pPr>
        <w:jc w:val="both"/>
        <w:rPr>
          <w:ins w:id="321" w:author="Mateng Cheng" w:date="2024-05-24T01:39:00Z"/>
        </w:rPr>
      </w:pPr>
      <w:ins w:id="322" w:author="Mateng Cheng" w:date="2024-05-24T01:41:00Z">
        <w:r w:rsidRPr="00CC661B">
          <w:drawing>
            <wp:anchor distT="0" distB="0" distL="114300" distR="114300" simplePos="0" relativeHeight="251667456" behindDoc="0" locked="0" layoutInCell="1" allowOverlap="1" wp14:anchorId="604492AC" wp14:editId="3B464CB5">
              <wp:simplePos x="0" y="0"/>
              <wp:positionH relativeFrom="column">
                <wp:posOffset>1007533</wp:posOffset>
              </wp:positionH>
              <wp:positionV relativeFrom="paragraph">
                <wp:posOffset>2104390</wp:posOffset>
              </wp:positionV>
              <wp:extent cx="3242310" cy="2006600"/>
              <wp:effectExtent l="0" t="0" r="0" b="0"/>
              <wp:wrapTopAndBottom/>
              <wp:docPr id="936817036"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7036" name="Picture 2" descr="A map of the united stat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2310" cy="20066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23" w:author="Mateng Cheng" w:date="2024-05-24T01:39:00Z">
        <w:r w:rsidRPr="00CC661B">
          <w:t>The Midwest, including Illinois, Indiana, and Ohio, shows moderate tornado watch activity with varying shades of blue, indicating a moderate risk. Tornadoes in these regions can occur but are typically less frequent than in Tornado Alley.</w:t>
        </w:r>
        <w:r>
          <w:t xml:space="preserve"> Besides, t</w:t>
        </w:r>
        <w:r w:rsidRPr="00CC661B">
          <w:t xml:space="preserve">he western states, including California, Nevada, Oregon, and Washington, exhibit minimal tornado watch activity, indicated by the absence or very light blue shading on the map. These regions are generally considered </w:t>
        </w:r>
        <w:r w:rsidRPr="00CC661B">
          <w:t>low risk</w:t>
        </w:r>
        <w:r w:rsidRPr="00CC661B">
          <w:t xml:space="preserve"> for tornadoes due to their geographic and climatic conditions</w:t>
        </w:r>
        <w:r>
          <w:t>.</w:t>
        </w:r>
      </w:ins>
      <w:ins w:id="324" w:author="Mateng Cheng" w:date="2024-05-24T01:40:00Z">
        <w:r w:rsidRPr="00CC661B">
          <w:rPr>
            <w:rFonts w:ascii="System Font" w:hAnsi="System Font" w:cs="System Font"/>
            <w:color w:val="0E0E0E"/>
            <w:kern w:val="0"/>
            <w:sz w:val="28"/>
            <w:szCs w:val="28"/>
          </w:rPr>
          <w:t xml:space="preserve"> </w:t>
        </w:r>
        <w:r w:rsidRPr="00CC661B">
          <w:t>Similarly, the northeastern states such as New York, Pennsylvania, and New England show low tornado watch activity. While tornadoes can occur in these areas, they are relatively rare compared to other parts of the country.</w:t>
        </w:r>
      </w:ins>
    </w:p>
    <w:p w14:paraId="364739E4" w14:textId="5754A849" w:rsidR="00CC661B" w:rsidRDefault="00CC661B">
      <w:pPr>
        <w:jc w:val="both"/>
        <w:rPr>
          <w:ins w:id="325" w:author="Mateng Cheng" w:date="2024-05-24T01:38:00Z"/>
        </w:rPr>
      </w:pPr>
      <w:del w:id="326" w:author="Mateng Cheng" w:date="2024-05-24T01:41:00Z">
        <w:r w:rsidDel="00CC661B">
          <w:rPr>
            <w:noProof/>
          </w:rPr>
          <w:drawing>
            <wp:anchor distT="0" distB="0" distL="114300" distR="114300" simplePos="0" relativeHeight="251660288" behindDoc="0" locked="0" layoutInCell="1" allowOverlap="1" wp14:anchorId="56CF9E5B" wp14:editId="03FD36E4">
              <wp:simplePos x="0" y="0"/>
              <wp:positionH relativeFrom="column">
                <wp:posOffset>1185334</wp:posOffset>
              </wp:positionH>
              <wp:positionV relativeFrom="paragraph">
                <wp:posOffset>195157</wp:posOffset>
              </wp:positionV>
              <wp:extent cx="3122295" cy="1932940"/>
              <wp:effectExtent l="0" t="0" r="1905" b="0"/>
              <wp:wrapSquare wrapText="bothSides"/>
              <wp:docPr id="19807565" name="Picture 19807565" descr="Tornadoes » Natural Disasters » All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65" name="Picture 19807565" descr="Tornadoes » Natural Disasters » All Hazard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22295" cy="1932940"/>
                      </a:xfrm>
                      <a:prstGeom prst="rect">
                        <a:avLst/>
                      </a:prstGeom>
                      <a:noFill/>
                      <a:ln>
                        <a:noFill/>
                      </a:ln>
                    </pic:spPr>
                  </pic:pic>
                </a:graphicData>
              </a:graphic>
            </wp:anchor>
          </w:drawing>
        </w:r>
      </w:del>
      <w:ins w:id="327" w:author="Mateng Cheng" w:date="2024-05-24T01:41:00Z">
        <w:r w:rsidRPr="00CC661B">
          <w:t xml:space="preserve"> </w:t>
        </w:r>
        <w:r w:rsidRPr="00CC661B">
          <w:fldChar w:fldCharType="begin"/>
        </w:r>
        <w:r w:rsidRPr="00CC661B">
          <w:instrText xml:space="preserve"> INCLUDEPICTURE "https://www.prep4agthreats.org/Natural-Disasters/Assets/2013_NOAA_TornadoWatches.png" \* MERGEFORMATINET </w:instrText>
        </w:r>
        <w:r w:rsidRPr="00CC661B">
          <w:fldChar w:fldCharType="separate"/>
        </w:r>
        <w:r w:rsidRPr="00CC661B">
          <w:fldChar w:fldCharType="end"/>
        </w:r>
      </w:ins>
    </w:p>
    <w:p w14:paraId="3179956C" w14:textId="2F6A0BC5" w:rsidR="00DB55A1" w:rsidRPr="001B15A1" w:rsidDel="00CC661B" w:rsidRDefault="00000000">
      <w:pPr>
        <w:jc w:val="both"/>
        <w:rPr>
          <w:del w:id="328" w:author="Mateng Cheng" w:date="2024-05-24T01:37:00Z"/>
          <w:highlight w:val="cyan"/>
        </w:rPr>
      </w:pPr>
      <w:del w:id="329" w:author="Mateng Cheng" w:date="2024-05-24T01:37:00Z">
        <w:r w:rsidRPr="001B15A1" w:rsidDel="00CC661B">
          <w:rPr>
            <w:highlight w:val="cyan"/>
          </w:rPr>
          <w:delText>The central part of the United States, often referred to as "Tornado Alley," is one of the most well-known tornado hazard zones. Encompassing parts of Texas, Oklahoma, Kansas, Nebraska, and South Dakota, Tornado Alley experiences a high frequency of tornadoes. The convergence of warm, moist air from the Gulf of Mexico with cool, dry air from the Rocky Mountains creates an environment conducive to the formation of severe thunderstorms and tornadoes. The flat terrain of this region allows for unimpeded atmospheric dynamics, further contributing to tornado susceptibility.</w:delText>
        </w:r>
      </w:del>
    </w:p>
    <w:p w14:paraId="2066170B" w14:textId="069E4FFE" w:rsidR="00DB55A1" w:rsidRPr="001B15A1" w:rsidDel="00CC661B" w:rsidRDefault="00000000">
      <w:pPr>
        <w:jc w:val="both"/>
        <w:rPr>
          <w:del w:id="330" w:author="Mateng Cheng" w:date="2024-05-24T01:37:00Z"/>
          <w:highlight w:val="cyan"/>
        </w:rPr>
      </w:pPr>
      <w:del w:id="331" w:author="Mateng Cheng" w:date="2024-05-24T01:37:00Z">
        <w:r w:rsidRPr="001B15A1" w:rsidDel="00CC661B">
          <w:rPr>
            <w:highlight w:val="cyan"/>
          </w:rPr>
          <w:delText>Beyond Tornado Alley, other tornado-prone regions exist, extending into the Midwest and the southeastern United States. The "Dixie Alley" region, including portions of Mississippi, Alabama, and Tennessee, experiences a secondary peak in tornado activity, often associated with springtime thunderstorms. The unique topography, including the Appalachian Mountains, can influence tornado formation and behavior in this area.</w:delText>
        </w:r>
      </w:del>
    </w:p>
    <w:p w14:paraId="078ECD6D" w14:textId="1C9C6B68" w:rsidR="00DB55A1" w:rsidRPr="001B15A1" w:rsidDel="00CC661B" w:rsidRDefault="00000000">
      <w:pPr>
        <w:jc w:val="both"/>
        <w:rPr>
          <w:del w:id="332" w:author="Mateng Cheng" w:date="2024-05-24T01:37:00Z"/>
          <w:highlight w:val="cyan"/>
        </w:rPr>
      </w:pPr>
      <w:del w:id="333" w:author="Mateng Cheng" w:date="2024-05-24T01:37:00Z">
        <w:r w:rsidRPr="001B15A1" w:rsidDel="00CC661B">
          <w:rPr>
            <w:highlight w:val="cyan"/>
          </w:rPr>
          <w:delText>Understanding tornado hazard zones involves considering the Enhanced Fujita (EF) scale, which categorizes tornadoes based on their estimated wind speeds and resulting damage. Vulnerability within these zones is influenced by factors such as population density, building types, and preparedness measures. Urban areas within tornado hazard zones are at higher risk due to the concentration of infrastructure and people. Mobile homes, in particular, are more vulnerable to tornadoes, as they offer less protection against strong winds.</w:delText>
        </w:r>
      </w:del>
    </w:p>
    <w:p w14:paraId="0C6B8C91" w14:textId="6E639D46" w:rsidR="00DB55A1" w:rsidRPr="001B15A1" w:rsidDel="00CC661B" w:rsidRDefault="00000000">
      <w:pPr>
        <w:jc w:val="both"/>
        <w:rPr>
          <w:del w:id="334" w:author="Mateng Cheng" w:date="2024-05-24T01:37:00Z"/>
          <w:highlight w:val="cyan"/>
        </w:rPr>
      </w:pPr>
      <w:del w:id="335" w:author="Mateng Cheng" w:date="2024-05-24T01:37:00Z">
        <w:r w:rsidRPr="001B15A1" w:rsidDel="00CC661B">
          <w:rPr>
            <w:highlight w:val="cyan"/>
          </w:rPr>
          <w:delText>Meteorological advancements have improved tornado prediction and warning capabilities, but the unpredictable nature of tornadoes still presents challenges for effective preparedness. The development and implementation of early warning systems, coupled with community education on tornado safety, are essential components of reducing vulnerability within tornado hazard zones.</w:delText>
        </w:r>
      </w:del>
    </w:p>
    <w:p w14:paraId="14FC5279" w14:textId="489FEEEE" w:rsidR="00DB55A1" w:rsidRPr="001B15A1" w:rsidDel="00CC661B" w:rsidRDefault="00000000">
      <w:pPr>
        <w:jc w:val="both"/>
        <w:rPr>
          <w:del w:id="336" w:author="Mateng Cheng" w:date="2024-05-24T01:37:00Z"/>
          <w:highlight w:val="cyan"/>
        </w:rPr>
      </w:pPr>
      <w:del w:id="337" w:author="Mateng Cheng" w:date="2024-05-24T01:37:00Z">
        <w:r w:rsidRPr="001B15A1" w:rsidDel="00CC661B">
          <w:rPr>
            <w:highlight w:val="cyan"/>
          </w:rPr>
          <w:delText>In recent years, climate change has introduced additional complexities to tornado hazard zones. While the relationship between climate change and tornado frequency is still a subject of research, shifts in weather patterns, including changes in temperature and atmospheric moisture, may influence tornado activity. Studying these potential connections is crucial for adapting mitigation strategies to evolving tornado hazard dynamics.</w:delText>
        </w:r>
      </w:del>
    </w:p>
    <w:p w14:paraId="2EF49D7C" w14:textId="364221DD" w:rsidR="00DB55A1" w:rsidDel="00CC661B" w:rsidRDefault="00000000">
      <w:pPr>
        <w:jc w:val="both"/>
        <w:rPr>
          <w:del w:id="338" w:author="Mateng Cheng" w:date="2024-05-24T01:37:00Z"/>
        </w:rPr>
      </w:pPr>
      <w:del w:id="339" w:author="Mateng Cheng" w:date="2024-05-24T01:37:00Z">
        <w:r w:rsidRPr="001B15A1" w:rsidDel="00CC661B">
          <w:rPr>
            <w:highlight w:val="cyan"/>
          </w:rPr>
          <w:delText>In conclusion, tornado hazard zones in the United States are characterized by a complex interplay of geographical and meteorological factors. Recognizing these zones, understanding the vulnerabilities within them, and implementing targeted mitigation measures are paramount for enhancing community resilience in the face of tornado threats.</w:delText>
        </w:r>
        <w:r w:rsidDel="00CC661B">
          <w:delText xml:space="preserve"> </w:delText>
        </w:r>
      </w:del>
    </w:p>
    <w:p w14:paraId="794A7A5B" w14:textId="77777777" w:rsidR="00DB55A1" w:rsidDel="00CC661B" w:rsidRDefault="00DB55A1">
      <w:pPr>
        <w:jc w:val="both"/>
        <w:rPr>
          <w:del w:id="340" w:author="Mateng Cheng" w:date="2024-05-24T01:41:00Z"/>
        </w:rPr>
      </w:pPr>
    </w:p>
    <w:p w14:paraId="3944ECDF" w14:textId="70ABDC8D" w:rsidR="00DB55A1" w:rsidDel="00CC661B" w:rsidRDefault="00DB55A1">
      <w:pPr>
        <w:jc w:val="both"/>
        <w:rPr>
          <w:del w:id="341" w:author="Mateng Cheng" w:date="2024-05-24T01:41:00Z"/>
        </w:rPr>
      </w:pPr>
    </w:p>
    <w:p w14:paraId="243FEB93" w14:textId="77777777" w:rsidR="00DB55A1" w:rsidDel="00CC661B" w:rsidRDefault="00DB55A1">
      <w:pPr>
        <w:jc w:val="both"/>
        <w:rPr>
          <w:del w:id="342" w:author="Mateng Cheng" w:date="2024-05-24T01:41:00Z"/>
        </w:rPr>
      </w:pPr>
    </w:p>
    <w:p w14:paraId="433D2199" w14:textId="77777777" w:rsidR="00DB55A1" w:rsidDel="00CC661B" w:rsidRDefault="00DB55A1">
      <w:pPr>
        <w:jc w:val="both"/>
        <w:rPr>
          <w:del w:id="343" w:author="Mateng Cheng" w:date="2024-05-24T01:41:00Z"/>
        </w:rPr>
      </w:pPr>
    </w:p>
    <w:p w14:paraId="1B3EB118" w14:textId="77777777" w:rsidR="00DB55A1" w:rsidDel="00CC661B" w:rsidRDefault="00DB55A1">
      <w:pPr>
        <w:jc w:val="both"/>
        <w:rPr>
          <w:del w:id="344" w:author="Mateng Cheng" w:date="2024-05-24T01:41:00Z"/>
        </w:rPr>
      </w:pPr>
    </w:p>
    <w:p w14:paraId="4F1C9646" w14:textId="77777777" w:rsidR="00DB55A1" w:rsidDel="00CC661B" w:rsidRDefault="00DB55A1">
      <w:pPr>
        <w:jc w:val="both"/>
        <w:rPr>
          <w:del w:id="345" w:author="Mateng Cheng" w:date="2024-05-24T01:41:00Z"/>
        </w:rPr>
      </w:pPr>
    </w:p>
    <w:p w14:paraId="16BDC9E2" w14:textId="77777777" w:rsidR="00DB55A1" w:rsidDel="00CC661B" w:rsidRDefault="00DB55A1">
      <w:pPr>
        <w:jc w:val="both"/>
        <w:rPr>
          <w:del w:id="346" w:author="Mateng Cheng" w:date="2024-05-24T01:41:00Z"/>
        </w:rPr>
      </w:pPr>
    </w:p>
    <w:p w14:paraId="09F69D66" w14:textId="77777777" w:rsidR="00DB55A1" w:rsidDel="00CC661B" w:rsidRDefault="00DB55A1">
      <w:pPr>
        <w:jc w:val="both"/>
        <w:rPr>
          <w:del w:id="347" w:author="Mateng Cheng" w:date="2024-05-24T01:41:00Z"/>
        </w:rPr>
      </w:pPr>
    </w:p>
    <w:p w14:paraId="550111AB" w14:textId="0FFCDE35" w:rsidR="00DB55A1" w:rsidRPr="00CC661B" w:rsidRDefault="00CC661B">
      <w:pPr>
        <w:jc w:val="both"/>
      </w:pPr>
      <w:ins w:id="348" w:author="Mateng Cheng" w:date="2024-05-24T01:40:00Z">
        <w:r w:rsidRPr="00CC661B">
          <w:rPr>
            <w:b/>
            <w:bCs/>
            <w:rPrChange w:id="349" w:author="Mateng Cheng" w:date="2024-05-24T01:40:00Z">
              <w:rPr/>
            </w:rPrChange>
          </w:rPr>
          <w:t xml:space="preserve">Fig. </w:t>
        </w:r>
      </w:ins>
      <w:ins w:id="350" w:author="Mateng Cheng" w:date="2024-05-24T01:42:00Z">
        <w:r w:rsidRPr="00CC661B">
          <w:rPr>
            <w:rPrChange w:id="351" w:author="Mateng Cheng" w:date="2024-05-24T01:42:00Z">
              <w:rPr>
                <w:b/>
                <w:bCs/>
              </w:rPr>
            </w:rPrChange>
          </w:rPr>
          <w:t>T</w:t>
        </w:r>
        <w:r w:rsidRPr="00CC661B">
          <w:rPr>
            <w:rPrChange w:id="352" w:author="Mateng Cheng" w:date="2024-05-24T01:42:00Z">
              <w:rPr>
                <w:b/>
                <w:bCs/>
              </w:rPr>
            </w:rPrChange>
          </w:rPr>
          <w:t xml:space="preserve">ornado watches issued by county, United States, 2013. </w:t>
        </w:r>
        <w:r>
          <w:t>(</w:t>
        </w:r>
        <w:r w:rsidRPr="00CC661B">
          <w:rPr>
            <w:rPrChange w:id="353" w:author="Mateng Cheng" w:date="2024-05-24T01:42:00Z">
              <w:rPr>
                <w:b/>
                <w:bCs/>
              </w:rPr>
            </w:rPrChange>
          </w:rPr>
          <w:t xml:space="preserve">Source: NOAA NWS Storm Prediction Center at </w:t>
        </w:r>
        <w:r w:rsidRPr="00CC661B">
          <w:rPr>
            <w:rPrChange w:id="354" w:author="Mateng Cheng" w:date="2024-05-24T01:42:00Z">
              <w:rPr>
                <w:b/>
                <w:bCs/>
              </w:rPr>
            </w:rPrChange>
          </w:rPr>
          <w:fldChar w:fldCharType="begin"/>
        </w:r>
        <w:r w:rsidRPr="00CC661B">
          <w:rPr>
            <w:rPrChange w:id="355" w:author="Mateng Cheng" w:date="2024-05-24T01:42:00Z">
              <w:rPr>
                <w:b/>
                <w:bCs/>
              </w:rPr>
            </w:rPrChange>
          </w:rPr>
          <w:instrText>HYPERLINK "http://www.spc.noaa.gov/wcm/" \t "_blank"</w:instrText>
        </w:r>
        <w:r w:rsidRPr="00CC661B">
          <w:rPr>
            <w:rPrChange w:id="356" w:author="Mateng Cheng" w:date="2024-05-24T01:42:00Z">
              <w:rPr>
                <w:b/>
                <w:bCs/>
              </w:rPr>
            </w:rPrChange>
          </w:rPr>
        </w:r>
        <w:r w:rsidRPr="00CC661B">
          <w:rPr>
            <w:rPrChange w:id="357" w:author="Mateng Cheng" w:date="2024-05-24T01:42:00Z">
              <w:rPr>
                <w:b/>
                <w:bCs/>
              </w:rPr>
            </w:rPrChange>
          </w:rPr>
          <w:fldChar w:fldCharType="separate"/>
        </w:r>
        <w:r w:rsidRPr="00CC661B">
          <w:rPr>
            <w:rStyle w:val="Hyperlink"/>
            <w:rPrChange w:id="358" w:author="Mateng Cheng" w:date="2024-05-24T01:42:00Z">
              <w:rPr>
                <w:rStyle w:val="Hyperlink"/>
                <w:b/>
                <w:bCs/>
              </w:rPr>
            </w:rPrChange>
          </w:rPr>
          <w:t>www.spc.noaa.gov/wcm/</w:t>
        </w:r>
        <w:r w:rsidRPr="00CC661B">
          <w:rPr>
            <w:rPrChange w:id="359" w:author="Mateng Cheng" w:date="2024-05-24T01:42:00Z">
              <w:rPr>
                <w:b/>
                <w:bCs/>
              </w:rPr>
            </w:rPrChange>
          </w:rPr>
          <w:fldChar w:fldCharType="end"/>
        </w:r>
        <w:r>
          <w:t>)</w:t>
        </w:r>
      </w:ins>
    </w:p>
    <w:p w14:paraId="250FAF21" w14:textId="77777777" w:rsidR="00DB55A1" w:rsidRDefault="00DB55A1">
      <w:pPr>
        <w:jc w:val="both"/>
      </w:pPr>
    </w:p>
    <w:p w14:paraId="65BE4EF1" w14:textId="77777777" w:rsidR="00DB55A1" w:rsidRDefault="00DB55A1">
      <w:pPr>
        <w:jc w:val="both"/>
      </w:pPr>
    </w:p>
    <w:p w14:paraId="50E7581B" w14:textId="77777777" w:rsidR="00DB55A1" w:rsidRDefault="00DB55A1">
      <w:pPr>
        <w:jc w:val="both"/>
      </w:pPr>
    </w:p>
    <w:p w14:paraId="562BD481" w14:textId="77777777" w:rsidR="00DB55A1" w:rsidRDefault="00DB55A1">
      <w:pPr>
        <w:jc w:val="both"/>
      </w:pPr>
    </w:p>
    <w:p w14:paraId="6A844AC1" w14:textId="77777777" w:rsidR="00DB55A1" w:rsidRDefault="00DB55A1">
      <w:pPr>
        <w:jc w:val="both"/>
      </w:pPr>
    </w:p>
    <w:p w14:paraId="7034AB8C" w14:textId="77777777" w:rsidR="00DB55A1" w:rsidRDefault="00DB55A1">
      <w:pPr>
        <w:jc w:val="both"/>
      </w:pPr>
    </w:p>
    <w:p w14:paraId="2FA6071B" w14:textId="77777777" w:rsidR="00DB55A1" w:rsidRDefault="00DB55A1">
      <w:pPr>
        <w:jc w:val="both"/>
      </w:pPr>
    </w:p>
    <w:p w14:paraId="0F6B6A35" w14:textId="77777777" w:rsidR="00DB55A1" w:rsidRDefault="00DB55A1">
      <w:pPr>
        <w:jc w:val="both"/>
      </w:pPr>
    </w:p>
    <w:p w14:paraId="26D62D1A" w14:textId="77777777" w:rsidR="00DB55A1" w:rsidRDefault="00DB55A1">
      <w:pPr>
        <w:jc w:val="both"/>
      </w:pPr>
    </w:p>
    <w:p w14:paraId="018CFA9E" w14:textId="77777777" w:rsidR="00DB55A1" w:rsidRDefault="00DB55A1">
      <w:pPr>
        <w:jc w:val="both"/>
      </w:pPr>
    </w:p>
    <w:p w14:paraId="18772D68" w14:textId="77777777" w:rsidR="00DB55A1" w:rsidRDefault="00DB55A1">
      <w:pPr>
        <w:jc w:val="both"/>
      </w:pPr>
    </w:p>
    <w:p w14:paraId="2F15B67D" w14:textId="77777777" w:rsidR="00DB55A1" w:rsidRDefault="00DB55A1">
      <w:pPr>
        <w:jc w:val="both"/>
      </w:pPr>
    </w:p>
    <w:p w14:paraId="6F06B83B" w14:textId="77777777" w:rsidR="00DB55A1" w:rsidRDefault="00DB55A1">
      <w:pPr>
        <w:jc w:val="both"/>
      </w:pPr>
    </w:p>
    <w:p w14:paraId="6FD69752" w14:textId="77777777" w:rsidR="00DB55A1" w:rsidRDefault="00DB55A1">
      <w:pPr>
        <w:jc w:val="both"/>
      </w:pPr>
    </w:p>
    <w:p w14:paraId="16780BD1" w14:textId="77777777" w:rsidR="00DB55A1" w:rsidRDefault="00DB55A1">
      <w:pPr>
        <w:jc w:val="both"/>
      </w:pPr>
    </w:p>
    <w:p w14:paraId="053EE450" w14:textId="77777777" w:rsidR="00DB55A1" w:rsidRDefault="00DB55A1">
      <w:pPr>
        <w:sectPr w:rsidR="00DB55A1">
          <w:footerReference w:type="even" r:id="rId24"/>
          <w:footerReference w:type="default" r:id="rId25"/>
          <w:type w:val="continuous"/>
          <w:pgSz w:w="12240" w:h="15840"/>
          <w:pgMar w:top="1440" w:right="1440" w:bottom="1440" w:left="1440" w:header="720" w:footer="720" w:gutter="0"/>
          <w:lnNumType w:countBy="1" w:restart="continuous"/>
          <w:cols w:space="720"/>
          <w:docGrid w:linePitch="326"/>
        </w:sectPr>
      </w:pPr>
    </w:p>
    <w:p w14:paraId="58C97939" w14:textId="77777777" w:rsidR="00DB55A1" w:rsidRDefault="00000000">
      <w:pPr>
        <w:pStyle w:val="Heading2"/>
      </w:pPr>
      <w:r>
        <w:lastRenderedPageBreak/>
        <w:t>Table 1: List of Major Earthquake Disasters (100 years)</w:t>
      </w:r>
    </w:p>
    <w:tbl>
      <w:tblPr>
        <w:tblStyle w:val="TableGrid"/>
        <w:tblW w:w="12895" w:type="dxa"/>
        <w:tblLayout w:type="fixed"/>
        <w:tblLook w:val="04A0" w:firstRow="1" w:lastRow="0" w:firstColumn="1" w:lastColumn="0" w:noHBand="0" w:noVBand="1"/>
      </w:tblPr>
      <w:tblGrid>
        <w:gridCol w:w="1696"/>
        <w:gridCol w:w="1843"/>
        <w:gridCol w:w="2552"/>
        <w:gridCol w:w="992"/>
        <w:gridCol w:w="2410"/>
        <w:gridCol w:w="2382"/>
        <w:gridCol w:w="1020"/>
      </w:tblGrid>
      <w:tr w:rsidR="00DB55A1" w14:paraId="37CA03BE" w14:textId="77777777">
        <w:trPr>
          <w:trHeight w:val="370"/>
        </w:trPr>
        <w:tc>
          <w:tcPr>
            <w:tcW w:w="1696" w:type="dxa"/>
          </w:tcPr>
          <w:p w14:paraId="443C6755" w14:textId="77777777" w:rsidR="00DB55A1" w:rsidRDefault="00000000">
            <w:pPr>
              <w:spacing w:after="20" w:line="240" w:lineRule="auto"/>
              <w:jc w:val="center"/>
              <w:rPr>
                <w:b/>
                <w:bCs/>
                <w:kern w:val="0"/>
                <w:sz w:val="18"/>
                <w:szCs w:val="18"/>
              </w:rPr>
            </w:pPr>
            <w:r>
              <w:rPr>
                <w:b/>
                <w:bCs/>
                <w:kern w:val="0"/>
                <w:sz w:val="18"/>
                <w:szCs w:val="18"/>
              </w:rPr>
              <w:t>Earthquake &amp; Location</w:t>
            </w:r>
          </w:p>
        </w:tc>
        <w:tc>
          <w:tcPr>
            <w:tcW w:w="1843" w:type="dxa"/>
          </w:tcPr>
          <w:p w14:paraId="5C5509BC" w14:textId="77777777" w:rsidR="00DB55A1" w:rsidRDefault="00000000">
            <w:pPr>
              <w:spacing w:after="20" w:line="240" w:lineRule="auto"/>
              <w:rPr>
                <w:b/>
                <w:bCs/>
                <w:kern w:val="0"/>
                <w:sz w:val="18"/>
                <w:szCs w:val="18"/>
              </w:rPr>
            </w:pPr>
            <w:r>
              <w:rPr>
                <w:b/>
                <w:bCs/>
                <w:kern w:val="0"/>
                <w:sz w:val="18"/>
                <w:szCs w:val="18"/>
              </w:rPr>
              <w:t>Magnitude (Mw) &amp; Epicenter</w:t>
            </w:r>
          </w:p>
        </w:tc>
        <w:tc>
          <w:tcPr>
            <w:tcW w:w="2552" w:type="dxa"/>
          </w:tcPr>
          <w:p w14:paraId="456353AD" w14:textId="77777777" w:rsidR="00DB55A1" w:rsidRDefault="00000000">
            <w:pPr>
              <w:spacing w:after="20" w:line="240" w:lineRule="auto"/>
              <w:rPr>
                <w:b/>
                <w:bCs/>
                <w:kern w:val="0"/>
                <w:sz w:val="18"/>
                <w:szCs w:val="18"/>
              </w:rPr>
            </w:pPr>
            <w:r>
              <w:rPr>
                <w:b/>
                <w:bCs/>
                <w:kern w:val="0"/>
                <w:sz w:val="18"/>
                <w:szCs w:val="18"/>
              </w:rPr>
              <w:t>Physical Loss description</w:t>
            </w:r>
          </w:p>
        </w:tc>
        <w:tc>
          <w:tcPr>
            <w:tcW w:w="992" w:type="dxa"/>
          </w:tcPr>
          <w:p w14:paraId="0E8E00A6" w14:textId="77777777" w:rsidR="00DB55A1" w:rsidRDefault="00000000">
            <w:pPr>
              <w:spacing w:after="20" w:line="240" w:lineRule="auto"/>
              <w:jc w:val="center"/>
              <w:rPr>
                <w:b/>
                <w:bCs/>
                <w:kern w:val="0"/>
                <w:sz w:val="18"/>
                <w:szCs w:val="18"/>
              </w:rPr>
            </w:pPr>
            <w:r>
              <w:rPr>
                <w:b/>
                <w:bCs/>
                <w:kern w:val="0"/>
                <w:sz w:val="18"/>
                <w:szCs w:val="18"/>
              </w:rPr>
              <w:t xml:space="preserve">Economic Loss </w:t>
            </w:r>
          </w:p>
        </w:tc>
        <w:tc>
          <w:tcPr>
            <w:tcW w:w="2410" w:type="dxa"/>
          </w:tcPr>
          <w:p w14:paraId="78BB89E3" w14:textId="77777777" w:rsidR="00DB55A1" w:rsidRDefault="00000000">
            <w:pPr>
              <w:spacing w:after="20" w:line="240" w:lineRule="auto"/>
              <w:jc w:val="center"/>
              <w:rPr>
                <w:b/>
                <w:bCs/>
                <w:kern w:val="0"/>
                <w:sz w:val="18"/>
                <w:szCs w:val="18"/>
              </w:rPr>
            </w:pPr>
            <w:r>
              <w:rPr>
                <w:b/>
                <w:bCs/>
                <w:kern w:val="0"/>
                <w:sz w:val="18"/>
                <w:szCs w:val="18"/>
              </w:rPr>
              <w:t>Environmental Impacts</w:t>
            </w:r>
          </w:p>
        </w:tc>
        <w:tc>
          <w:tcPr>
            <w:tcW w:w="2382" w:type="dxa"/>
          </w:tcPr>
          <w:p w14:paraId="4DA5C266" w14:textId="77777777" w:rsidR="00DB55A1" w:rsidRDefault="00000000">
            <w:pPr>
              <w:spacing w:after="20" w:line="240" w:lineRule="auto"/>
              <w:rPr>
                <w:b/>
                <w:bCs/>
                <w:kern w:val="0"/>
                <w:sz w:val="18"/>
                <w:szCs w:val="18"/>
              </w:rPr>
            </w:pPr>
            <w:r>
              <w:rPr>
                <w:b/>
                <w:bCs/>
                <w:kern w:val="0"/>
                <w:sz w:val="18"/>
                <w:szCs w:val="18"/>
              </w:rPr>
              <w:t>Social Impacts</w:t>
            </w:r>
          </w:p>
        </w:tc>
        <w:tc>
          <w:tcPr>
            <w:tcW w:w="1020" w:type="dxa"/>
          </w:tcPr>
          <w:p w14:paraId="6B1FA356" w14:textId="77777777" w:rsidR="00DB55A1" w:rsidRDefault="00000000">
            <w:pPr>
              <w:spacing w:after="20" w:line="240" w:lineRule="auto"/>
              <w:jc w:val="center"/>
              <w:rPr>
                <w:b/>
                <w:bCs/>
                <w:kern w:val="0"/>
                <w:sz w:val="18"/>
                <w:szCs w:val="18"/>
              </w:rPr>
            </w:pPr>
            <w:r>
              <w:rPr>
                <w:b/>
                <w:bCs/>
                <w:kern w:val="0"/>
                <w:sz w:val="18"/>
                <w:szCs w:val="18"/>
              </w:rPr>
              <w:t>References</w:t>
            </w:r>
          </w:p>
        </w:tc>
      </w:tr>
      <w:tr w:rsidR="00DB55A1" w14:paraId="755B38BC" w14:textId="77777777">
        <w:trPr>
          <w:trHeight w:val="1005"/>
        </w:trPr>
        <w:tc>
          <w:tcPr>
            <w:tcW w:w="1696" w:type="dxa"/>
          </w:tcPr>
          <w:p w14:paraId="5BFE6045" w14:textId="77777777" w:rsidR="00DB55A1" w:rsidRDefault="00000000">
            <w:pPr>
              <w:spacing w:after="20" w:line="240" w:lineRule="auto"/>
              <w:jc w:val="center"/>
              <w:rPr>
                <w:kern w:val="0"/>
                <w:sz w:val="18"/>
                <w:szCs w:val="18"/>
              </w:rPr>
            </w:pPr>
            <w:r>
              <w:rPr>
                <w:kern w:val="0"/>
                <w:sz w:val="18"/>
                <w:szCs w:val="18"/>
              </w:rPr>
              <w:t>1906 San Francisco</w:t>
            </w:r>
          </w:p>
          <w:p w14:paraId="48C02583" w14:textId="77777777" w:rsidR="00DB55A1" w:rsidRDefault="00000000">
            <w:pPr>
              <w:spacing w:after="20" w:line="240" w:lineRule="auto"/>
              <w:jc w:val="center"/>
              <w:rPr>
                <w:kern w:val="0"/>
                <w:sz w:val="18"/>
                <w:szCs w:val="18"/>
              </w:rPr>
            </w:pPr>
            <w:r>
              <w:rPr>
                <w:kern w:val="0"/>
                <w:sz w:val="18"/>
                <w:szCs w:val="18"/>
              </w:rPr>
              <w:t xml:space="preserve">(California) </w:t>
            </w:r>
          </w:p>
        </w:tc>
        <w:tc>
          <w:tcPr>
            <w:tcW w:w="1843" w:type="dxa"/>
          </w:tcPr>
          <w:p w14:paraId="0E6BE264" w14:textId="77777777" w:rsidR="00DB55A1" w:rsidRDefault="00000000">
            <w:pPr>
              <w:spacing w:after="20" w:line="240" w:lineRule="auto"/>
              <w:rPr>
                <w:kern w:val="0"/>
                <w:sz w:val="18"/>
                <w:szCs w:val="18"/>
              </w:rPr>
            </w:pPr>
            <w:r>
              <w:rPr>
                <w:kern w:val="0"/>
                <w:sz w:val="18"/>
                <w:szCs w:val="18"/>
              </w:rPr>
              <w:t>7.9, and</w:t>
            </w:r>
          </w:p>
          <w:p w14:paraId="5BD8DAF6" w14:textId="77777777" w:rsidR="00DB55A1" w:rsidRDefault="00000000">
            <w:pPr>
              <w:spacing w:after="20" w:line="240" w:lineRule="auto"/>
              <w:rPr>
                <w:kern w:val="0"/>
                <w:sz w:val="18"/>
                <w:szCs w:val="18"/>
              </w:rPr>
            </w:pPr>
            <w:r>
              <w:rPr>
                <w:kern w:val="0"/>
                <w:sz w:val="18"/>
                <w:szCs w:val="18"/>
              </w:rPr>
              <w:t>San Francisco</w:t>
            </w:r>
          </w:p>
          <w:p w14:paraId="2954F7E5" w14:textId="77777777" w:rsidR="00DB55A1" w:rsidRDefault="00000000">
            <w:pPr>
              <w:spacing w:after="20" w:line="240" w:lineRule="auto"/>
              <w:rPr>
                <w:kern w:val="0"/>
                <w:sz w:val="18"/>
                <w:szCs w:val="18"/>
              </w:rPr>
            </w:pPr>
            <w:r>
              <w:rPr>
                <w:kern w:val="0"/>
                <w:sz w:val="18"/>
                <w:szCs w:val="18"/>
              </w:rPr>
              <w:t>(37.75°N, 122.55°W)</w:t>
            </w:r>
          </w:p>
          <w:p w14:paraId="3BB6CE94" w14:textId="77777777" w:rsidR="00DB55A1" w:rsidRDefault="00DB55A1">
            <w:pPr>
              <w:spacing w:after="20" w:line="240" w:lineRule="auto"/>
              <w:rPr>
                <w:kern w:val="0"/>
                <w:sz w:val="18"/>
                <w:szCs w:val="18"/>
              </w:rPr>
            </w:pPr>
          </w:p>
        </w:tc>
        <w:tc>
          <w:tcPr>
            <w:tcW w:w="2552" w:type="dxa"/>
          </w:tcPr>
          <w:p w14:paraId="6F1FDB0E" w14:textId="77777777" w:rsidR="00DB55A1" w:rsidRDefault="00000000">
            <w:pPr>
              <w:pStyle w:val="ListParagraph"/>
              <w:numPr>
                <w:ilvl w:val="0"/>
                <w:numId w:val="2"/>
              </w:numPr>
              <w:spacing w:after="20" w:line="240" w:lineRule="auto"/>
              <w:rPr>
                <w:kern w:val="0"/>
                <w:sz w:val="18"/>
                <w:szCs w:val="18"/>
              </w:rPr>
            </w:pPr>
            <w:r>
              <w:rPr>
                <w:kern w:val="0"/>
                <w:sz w:val="18"/>
                <w:szCs w:val="18"/>
              </w:rPr>
              <w:t>28,188 buildings were destroyed in San Francisco.</w:t>
            </w:r>
          </w:p>
        </w:tc>
        <w:tc>
          <w:tcPr>
            <w:tcW w:w="992" w:type="dxa"/>
          </w:tcPr>
          <w:p w14:paraId="34239961" w14:textId="77777777" w:rsidR="00DB55A1" w:rsidRDefault="00000000">
            <w:pPr>
              <w:spacing w:after="20" w:line="240" w:lineRule="auto"/>
              <w:rPr>
                <w:kern w:val="0"/>
                <w:sz w:val="18"/>
                <w:szCs w:val="18"/>
              </w:rPr>
            </w:pPr>
            <w:r>
              <w:rPr>
                <w:kern w:val="0"/>
                <w:sz w:val="18"/>
                <w:szCs w:val="18"/>
              </w:rPr>
              <w:t>$400 million</w:t>
            </w:r>
          </w:p>
          <w:p w14:paraId="54BFEA4A" w14:textId="77777777" w:rsidR="00DB55A1" w:rsidRDefault="00000000">
            <w:pPr>
              <w:spacing w:after="20" w:line="240" w:lineRule="auto"/>
              <w:rPr>
                <w:kern w:val="0"/>
                <w:sz w:val="18"/>
                <w:szCs w:val="18"/>
              </w:rPr>
            </w:pPr>
            <w:r>
              <w:rPr>
                <w:kern w:val="0"/>
                <w:sz w:val="18"/>
                <w:szCs w:val="18"/>
              </w:rPr>
              <w:t>(1906)</w:t>
            </w:r>
          </w:p>
        </w:tc>
        <w:tc>
          <w:tcPr>
            <w:tcW w:w="2410" w:type="dxa"/>
          </w:tcPr>
          <w:p w14:paraId="618C00BB" w14:textId="77777777" w:rsidR="00DB55A1" w:rsidRDefault="00000000">
            <w:pPr>
              <w:pStyle w:val="ListParagraph"/>
              <w:numPr>
                <w:ilvl w:val="0"/>
                <w:numId w:val="2"/>
              </w:numPr>
              <w:spacing w:after="20" w:line="240" w:lineRule="auto"/>
              <w:rPr>
                <w:kern w:val="0"/>
                <w:sz w:val="18"/>
                <w:szCs w:val="18"/>
              </w:rPr>
            </w:pPr>
            <w:r>
              <w:rPr>
                <w:kern w:val="0"/>
                <w:sz w:val="18"/>
                <w:szCs w:val="18"/>
              </w:rPr>
              <w:t>The earthquake permanently shifted the course of the Salinas River near its mouth.</w:t>
            </w:r>
          </w:p>
        </w:tc>
        <w:tc>
          <w:tcPr>
            <w:tcW w:w="2382" w:type="dxa"/>
          </w:tcPr>
          <w:p w14:paraId="5304FCB2" w14:textId="77777777" w:rsidR="00DB55A1" w:rsidRDefault="00000000">
            <w:pPr>
              <w:pStyle w:val="ListParagraph"/>
              <w:numPr>
                <w:ilvl w:val="0"/>
                <w:numId w:val="2"/>
              </w:numPr>
              <w:spacing w:after="20" w:line="240" w:lineRule="auto"/>
              <w:rPr>
                <w:kern w:val="0"/>
                <w:sz w:val="18"/>
                <w:szCs w:val="18"/>
              </w:rPr>
            </w:pPr>
            <w:r>
              <w:rPr>
                <w:kern w:val="0"/>
                <w:sz w:val="18"/>
                <w:szCs w:val="18"/>
              </w:rPr>
              <w:t>More than 3,000 fatalities, with 498 in San Francisco, 64 in Santa Rosa, and 102 in and near San Jose.</w:t>
            </w:r>
          </w:p>
          <w:p w14:paraId="015F0EB0" w14:textId="77777777" w:rsidR="00DB55A1" w:rsidRDefault="00000000">
            <w:pPr>
              <w:pStyle w:val="ListParagraph"/>
              <w:numPr>
                <w:ilvl w:val="0"/>
                <w:numId w:val="2"/>
              </w:numPr>
              <w:spacing w:after="20" w:line="240" w:lineRule="auto"/>
              <w:rPr>
                <w:kern w:val="0"/>
                <w:sz w:val="18"/>
                <w:szCs w:val="18"/>
              </w:rPr>
            </w:pPr>
            <w:r>
              <w:rPr>
                <w:kern w:val="0"/>
                <w:sz w:val="18"/>
                <w:szCs w:val="18"/>
              </w:rPr>
              <w:t>225,000 people homeless.</w:t>
            </w:r>
          </w:p>
        </w:tc>
        <w:tc>
          <w:tcPr>
            <w:tcW w:w="1020" w:type="dxa"/>
          </w:tcPr>
          <w:p w14:paraId="36C31722" w14:textId="77777777" w:rsidR="00DB55A1" w:rsidRDefault="00000000">
            <w:pPr>
              <w:spacing w:after="20" w:line="240" w:lineRule="auto"/>
              <w:jc w:val="both"/>
              <w:rPr>
                <w:kern w:val="0"/>
                <w:sz w:val="18"/>
                <w:szCs w:val="18"/>
              </w:rPr>
            </w:pPr>
            <w:r>
              <w:rPr>
                <w:kern w:val="0"/>
                <w:sz w:val="18"/>
                <w:szCs w:val="18"/>
              </w:rPr>
              <w:t>(USGS 1906)</w:t>
            </w:r>
          </w:p>
        </w:tc>
      </w:tr>
      <w:tr w:rsidR="00DB55A1" w14:paraId="3D305919" w14:textId="77777777">
        <w:trPr>
          <w:trHeight w:val="141"/>
        </w:trPr>
        <w:tc>
          <w:tcPr>
            <w:tcW w:w="1696" w:type="dxa"/>
          </w:tcPr>
          <w:p w14:paraId="479C713E" w14:textId="77777777" w:rsidR="00DB55A1" w:rsidRDefault="00000000">
            <w:pPr>
              <w:spacing w:after="20" w:line="240" w:lineRule="auto"/>
              <w:jc w:val="center"/>
              <w:rPr>
                <w:kern w:val="0"/>
                <w:sz w:val="18"/>
                <w:szCs w:val="18"/>
              </w:rPr>
            </w:pPr>
            <w:r>
              <w:rPr>
                <w:kern w:val="0"/>
                <w:sz w:val="18"/>
                <w:szCs w:val="18"/>
              </w:rPr>
              <w:t>1925 Santa Barbara</w:t>
            </w:r>
          </w:p>
          <w:p w14:paraId="57B13568" w14:textId="77777777" w:rsidR="00DB55A1" w:rsidRDefault="00000000">
            <w:pPr>
              <w:spacing w:after="20" w:line="240" w:lineRule="auto"/>
              <w:jc w:val="center"/>
              <w:rPr>
                <w:kern w:val="0"/>
                <w:sz w:val="18"/>
                <w:szCs w:val="18"/>
              </w:rPr>
            </w:pPr>
            <w:r>
              <w:rPr>
                <w:kern w:val="0"/>
                <w:sz w:val="18"/>
                <w:szCs w:val="18"/>
              </w:rPr>
              <w:t xml:space="preserve">(California) </w:t>
            </w:r>
          </w:p>
        </w:tc>
        <w:tc>
          <w:tcPr>
            <w:tcW w:w="1843" w:type="dxa"/>
          </w:tcPr>
          <w:p w14:paraId="445AC779" w14:textId="77777777" w:rsidR="00DB55A1" w:rsidRDefault="00000000">
            <w:pPr>
              <w:spacing w:after="20" w:line="240" w:lineRule="auto"/>
              <w:rPr>
                <w:kern w:val="0"/>
                <w:sz w:val="18"/>
                <w:szCs w:val="18"/>
              </w:rPr>
            </w:pPr>
            <w:r>
              <w:rPr>
                <w:kern w:val="0"/>
                <w:sz w:val="18"/>
                <w:szCs w:val="18"/>
              </w:rPr>
              <w:t>6.5, and</w:t>
            </w:r>
          </w:p>
          <w:p w14:paraId="69A34DFD" w14:textId="77777777" w:rsidR="00DB55A1" w:rsidRDefault="00000000">
            <w:pPr>
              <w:spacing w:after="20" w:line="240" w:lineRule="auto"/>
              <w:rPr>
                <w:kern w:val="0"/>
                <w:sz w:val="18"/>
                <w:szCs w:val="18"/>
              </w:rPr>
            </w:pPr>
            <w:r>
              <w:rPr>
                <w:kern w:val="0"/>
                <w:sz w:val="18"/>
                <w:szCs w:val="18"/>
              </w:rPr>
              <w:t>Santa Barbara</w:t>
            </w:r>
          </w:p>
          <w:p w14:paraId="38F3C55E" w14:textId="77777777" w:rsidR="00DB55A1" w:rsidRDefault="00000000">
            <w:pPr>
              <w:spacing w:after="20" w:line="240" w:lineRule="auto"/>
              <w:rPr>
                <w:kern w:val="0"/>
                <w:sz w:val="18"/>
                <w:szCs w:val="18"/>
              </w:rPr>
            </w:pPr>
            <w:r>
              <w:rPr>
                <w:kern w:val="0"/>
                <w:sz w:val="18"/>
                <w:szCs w:val="18"/>
              </w:rPr>
              <w:t>(34.3°N, 119.8°W)</w:t>
            </w:r>
          </w:p>
          <w:p w14:paraId="7AE7748C" w14:textId="77777777" w:rsidR="00DB55A1" w:rsidRDefault="00DB55A1">
            <w:pPr>
              <w:spacing w:after="20" w:line="240" w:lineRule="auto"/>
              <w:rPr>
                <w:kern w:val="0"/>
                <w:sz w:val="18"/>
                <w:szCs w:val="18"/>
              </w:rPr>
            </w:pPr>
          </w:p>
        </w:tc>
        <w:tc>
          <w:tcPr>
            <w:tcW w:w="2552" w:type="dxa"/>
          </w:tcPr>
          <w:p w14:paraId="1C6F110D" w14:textId="77777777" w:rsidR="00DB55A1" w:rsidRDefault="00000000">
            <w:pPr>
              <w:pStyle w:val="ListParagraph"/>
              <w:numPr>
                <w:ilvl w:val="0"/>
                <w:numId w:val="2"/>
              </w:numPr>
              <w:spacing w:after="20" w:line="240" w:lineRule="auto"/>
              <w:rPr>
                <w:kern w:val="0"/>
                <w:sz w:val="18"/>
                <w:szCs w:val="18"/>
              </w:rPr>
            </w:pPr>
            <w:r>
              <w:rPr>
                <w:kern w:val="0"/>
                <w:sz w:val="18"/>
                <w:szCs w:val="18"/>
              </w:rPr>
              <w:t>An area of about 36 blocks had to be completely demolished and rebuilt.</w:t>
            </w:r>
          </w:p>
        </w:tc>
        <w:tc>
          <w:tcPr>
            <w:tcW w:w="992" w:type="dxa"/>
          </w:tcPr>
          <w:p w14:paraId="6BEDF2AA" w14:textId="77777777" w:rsidR="00DB55A1" w:rsidRDefault="00000000">
            <w:pPr>
              <w:spacing w:after="20" w:line="240" w:lineRule="auto"/>
              <w:rPr>
                <w:kern w:val="0"/>
                <w:sz w:val="18"/>
                <w:szCs w:val="18"/>
              </w:rPr>
            </w:pPr>
            <w:r>
              <w:rPr>
                <w:kern w:val="0"/>
                <w:sz w:val="18"/>
                <w:szCs w:val="18"/>
              </w:rPr>
              <w:t xml:space="preserve">$8 million </w:t>
            </w:r>
          </w:p>
          <w:p w14:paraId="228366E2" w14:textId="77777777" w:rsidR="00DB55A1" w:rsidRDefault="00000000">
            <w:pPr>
              <w:spacing w:after="20" w:line="240" w:lineRule="auto"/>
              <w:rPr>
                <w:kern w:val="0"/>
                <w:sz w:val="18"/>
                <w:szCs w:val="18"/>
              </w:rPr>
            </w:pPr>
            <w:r>
              <w:rPr>
                <w:kern w:val="0"/>
                <w:sz w:val="18"/>
                <w:szCs w:val="18"/>
              </w:rPr>
              <w:t>(1925)</w:t>
            </w:r>
          </w:p>
        </w:tc>
        <w:tc>
          <w:tcPr>
            <w:tcW w:w="2410" w:type="dxa"/>
          </w:tcPr>
          <w:p w14:paraId="260EC0FF"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w:t>
            </w:r>
            <w:r>
              <w:rPr>
                <w:rFonts w:hint="eastAsia"/>
                <w:kern w:val="0"/>
                <w:sz w:val="18"/>
                <w:szCs w:val="18"/>
              </w:rPr>
              <w:t>n</w:t>
            </w:r>
            <w:r>
              <w:rPr>
                <w:kern w:val="0"/>
                <w:sz w:val="18"/>
                <w:szCs w:val="18"/>
              </w:rPr>
              <w:t>t</w:t>
            </w:r>
            <w:r>
              <w:rPr>
                <w:rFonts w:hint="eastAsia"/>
                <w:kern w:val="0"/>
                <w:sz w:val="18"/>
                <w:szCs w:val="18"/>
              </w:rPr>
              <w:t>a</w:t>
            </w:r>
            <w:r>
              <w:rPr>
                <w:kern w:val="0"/>
                <w:sz w:val="18"/>
                <w:szCs w:val="18"/>
              </w:rPr>
              <w:t>l loss.</w:t>
            </w:r>
          </w:p>
        </w:tc>
        <w:tc>
          <w:tcPr>
            <w:tcW w:w="2382" w:type="dxa"/>
          </w:tcPr>
          <w:p w14:paraId="1F0EC8C3" w14:textId="77777777" w:rsidR="00DB55A1" w:rsidRDefault="00000000">
            <w:pPr>
              <w:pStyle w:val="ListParagraph"/>
              <w:numPr>
                <w:ilvl w:val="0"/>
                <w:numId w:val="2"/>
              </w:numPr>
              <w:spacing w:after="20" w:line="240" w:lineRule="auto"/>
              <w:rPr>
                <w:kern w:val="0"/>
                <w:sz w:val="18"/>
                <w:szCs w:val="18"/>
              </w:rPr>
            </w:pPr>
            <w:r>
              <w:rPr>
                <w:kern w:val="0"/>
                <w:sz w:val="18"/>
                <w:szCs w:val="18"/>
              </w:rPr>
              <w:t>13 fatalities.</w:t>
            </w:r>
          </w:p>
          <w:p w14:paraId="15389751" w14:textId="77777777" w:rsidR="00DB55A1" w:rsidRDefault="00000000">
            <w:pPr>
              <w:pStyle w:val="ListParagraph"/>
              <w:numPr>
                <w:ilvl w:val="0"/>
                <w:numId w:val="2"/>
              </w:numPr>
              <w:spacing w:after="20" w:line="240" w:lineRule="auto"/>
              <w:rPr>
                <w:kern w:val="0"/>
                <w:sz w:val="18"/>
                <w:szCs w:val="18"/>
              </w:rPr>
            </w:pPr>
            <w:r>
              <w:rPr>
                <w:kern w:val="0"/>
                <w:sz w:val="18"/>
                <w:szCs w:val="18"/>
              </w:rPr>
              <w:t>120 schools in and around the Long Beach area were damaged, of which 70 were destroyed.</w:t>
            </w:r>
          </w:p>
        </w:tc>
        <w:tc>
          <w:tcPr>
            <w:tcW w:w="1020" w:type="dxa"/>
          </w:tcPr>
          <w:p w14:paraId="3711B3ED" w14:textId="77777777" w:rsidR="00DB55A1" w:rsidRDefault="00000000">
            <w:pPr>
              <w:spacing w:after="20" w:line="240" w:lineRule="auto"/>
              <w:jc w:val="both"/>
              <w:rPr>
                <w:kern w:val="0"/>
                <w:sz w:val="18"/>
                <w:szCs w:val="18"/>
              </w:rPr>
            </w:pPr>
            <w:r>
              <w:rPr>
                <w:kern w:val="0"/>
                <w:sz w:val="18"/>
                <w:szCs w:val="18"/>
              </w:rPr>
              <w:t>(</w:t>
            </w:r>
            <w:proofErr w:type="spellStart"/>
            <w:r>
              <w:rPr>
                <w:kern w:val="0"/>
                <w:sz w:val="18"/>
                <w:szCs w:val="18"/>
              </w:rPr>
              <w:t>SCEDC</w:t>
            </w:r>
            <w:proofErr w:type="spellEnd"/>
            <w:r>
              <w:rPr>
                <w:kern w:val="0"/>
                <w:sz w:val="18"/>
                <w:szCs w:val="18"/>
              </w:rPr>
              <w:t xml:space="preserve"> 2023)</w:t>
            </w:r>
          </w:p>
        </w:tc>
      </w:tr>
      <w:tr w:rsidR="00DB55A1" w14:paraId="3D542A81" w14:textId="77777777">
        <w:trPr>
          <w:trHeight w:val="141"/>
        </w:trPr>
        <w:tc>
          <w:tcPr>
            <w:tcW w:w="1696" w:type="dxa"/>
          </w:tcPr>
          <w:p w14:paraId="02D6F14C" w14:textId="77777777" w:rsidR="00DB55A1" w:rsidRDefault="00000000">
            <w:pPr>
              <w:spacing w:after="20" w:line="240" w:lineRule="auto"/>
              <w:jc w:val="center"/>
              <w:rPr>
                <w:kern w:val="0"/>
                <w:sz w:val="18"/>
                <w:szCs w:val="18"/>
              </w:rPr>
            </w:pPr>
            <w:r>
              <w:rPr>
                <w:kern w:val="0"/>
                <w:sz w:val="18"/>
                <w:szCs w:val="18"/>
              </w:rPr>
              <w:t>1933 Long Beach</w:t>
            </w:r>
          </w:p>
          <w:p w14:paraId="0AF3A297" w14:textId="77777777" w:rsidR="00DB55A1" w:rsidRDefault="00000000">
            <w:pPr>
              <w:spacing w:after="20" w:line="240" w:lineRule="auto"/>
              <w:jc w:val="center"/>
              <w:rPr>
                <w:kern w:val="0"/>
                <w:sz w:val="18"/>
                <w:szCs w:val="18"/>
              </w:rPr>
            </w:pPr>
            <w:r>
              <w:rPr>
                <w:kern w:val="0"/>
                <w:sz w:val="18"/>
                <w:szCs w:val="18"/>
              </w:rPr>
              <w:t>(California)</w:t>
            </w:r>
          </w:p>
        </w:tc>
        <w:tc>
          <w:tcPr>
            <w:tcW w:w="1843" w:type="dxa"/>
          </w:tcPr>
          <w:p w14:paraId="3FB13441" w14:textId="77777777" w:rsidR="00DB55A1" w:rsidRDefault="00000000">
            <w:pPr>
              <w:spacing w:after="20" w:line="240" w:lineRule="auto"/>
              <w:rPr>
                <w:kern w:val="0"/>
                <w:sz w:val="18"/>
                <w:szCs w:val="18"/>
              </w:rPr>
            </w:pPr>
            <w:r>
              <w:rPr>
                <w:kern w:val="0"/>
                <w:sz w:val="18"/>
                <w:szCs w:val="18"/>
              </w:rPr>
              <w:t>6.4, and</w:t>
            </w:r>
          </w:p>
          <w:p w14:paraId="0C2E7155" w14:textId="77777777" w:rsidR="00DB55A1" w:rsidRDefault="00000000">
            <w:pPr>
              <w:spacing w:after="20" w:line="240" w:lineRule="auto"/>
              <w:rPr>
                <w:kern w:val="0"/>
                <w:sz w:val="18"/>
                <w:szCs w:val="18"/>
              </w:rPr>
            </w:pPr>
            <w:r>
              <w:rPr>
                <w:kern w:val="0"/>
                <w:sz w:val="18"/>
                <w:szCs w:val="18"/>
              </w:rPr>
              <w:t>Long Beach</w:t>
            </w:r>
          </w:p>
          <w:p w14:paraId="6CBE7842" w14:textId="77777777" w:rsidR="00DB55A1" w:rsidRDefault="00000000">
            <w:pPr>
              <w:spacing w:after="20" w:line="240" w:lineRule="auto"/>
              <w:rPr>
                <w:kern w:val="0"/>
                <w:sz w:val="18"/>
                <w:szCs w:val="18"/>
              </w:rPr>
            </w:pPr>
            <w:r>
              <w:rPr>
                <w:kern w:val="0"/>
                <w:sz w:val="18"/>
                <w:szCs w:val="18"/>
              </w:rPr>
              <w:t>(33.65°N, 117.98°W)</w:t>
            </w:r>
          </w:p>
          <w:p w14:paraId="62186686" w14:textId="77777777" w:rsidR="00DB55A1" w:rsidRDefault="00DB55A1">
            <w:pPr>
              <w:spacing w:after="20" w:line="240" w:lineRule="auto"/>
              <w:rPr>
                <w:kern w:val="0"/>
                <w:sz w:val="18"/>
                <w:szCs w:val="18"/>
              </w:rPr>
            </w:pPr>
          </w:p>
        </w:tc>
        <w:tc>
          <w:tcPr>
            <w:tcW w:w="2552" w:type="dxa"/>
          </w:tcPr>
          <w:p w14:paraId="5D2207C2"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 Broken gas lines.</w:t>
            </w:r>
          </w:p>
        </w:tc>
        <w:tc>
          <w:tcPr>
            <w:tcW w:w="992" w:type="dxa"/>
          </w:tcPr>
          <w:p w14:paraId="7D907896" w14:textId="77777777" w:rsidR="00DB55A1" w:rsidRDefault="00000000">
            <w:pPr>
              <w:spacing w:after="20" w:line="240" w:lineRule="auto"/>
              <w:rPr>
                <w:kern w:val="0"/>
                <w:sz w:val="18"/>
                <w:szCs w:val="18"/>
              </w:rPr>
            </w:pPr>
            <w:r>
              <w:rPr>
                <w:kern w:val="0"/>
                <w:sz w:val="18"/>
                <w:szCs w:val="18"/>
              </w:rPr>
              <w:t xml:space="preserve">$50 million </w:t>
            </w:r>
          </w:p>
          <w:p w14:paraId="2A6F0DE7" w14:textId="77777777" w:rsidR="00DB55A1" w:rsidRDefault="00000000">
            <w:pPr>
              <w:spacing w:after="20" w:line="240" w:lineRule="auto"/>
              <w:rPr>
                <w:kern w:val="0"/>
                <w:sz w:val="18"/>
                <w:szCs w:val="18"/>
              </w:rPr>
            </w:pPr>
            <w:r>
              <w:rPr>
                <w:kern w:val="0"/>
                <w:sz w:val="18"/>
                <w:szCs w:val="18"/>
              </w:rPr>
              <w:t>(1933)</w:t>
            </w:r>
          </w:p>
        </w:tc>
        <w:tc>
          <w:tcPr>
            <w:tcW w:w="2410" w:type="dxa"/>
          </w:tcPr>
          <w:p w14:paraId="017510B1" w14:textId="77777777" w:rsidR="00DB55A1" w:rsidRDefault="00000000">
            <w:pPr>
              <w:pStyle w:val="ListParagraph"/>
              <w:numPr>
                <w:ilvl w:val="0"/>
                <w:numId w:val="2"/>
              </w:numPr>
              <w:spacing w:after="20" w:line="240" w:lineRule="auto"/>
              <w:rPr>
                <w:kern w:val="0"/>
                <w:sz w:val="18"/>
                <w:szCs w:val="18"/>
              </w:rPr>
            </w:pPr>
            <w:r>
              <w:rPr>
                <w:kern w:val="0"/>
                <w:sz w:val="18"/>
                <w:szCs w:val="18"/>
              </w:rPr>
              <w:t>Liquefaction in Long Beach, Hunting Park, Compton and other areas.</w:t>
            </w:r>
          </w:p>
          <w:p w14:paraId="030E0B81" w14:textId="77777777" w:rsidR="00DB55A1" w:rsidRDefault="00000000">
            <w:pPr>
              <w:pStyle w:val="ListParagraph"/>
              <w:numPr>
                <w:ilvl w:val="0"/>
                <w:numId w:val="2"/>
              </w:numPr>
              <w:spacing w:after="20" w:line="240" w:lineRule="auto"/>
              <w:rPr>
                <w:kern w:val="0"/>
                <w:sz w:val="18"/>
                <w:szCs w:val="18"/>
              </w:rPr>
            </w:pPr>
            <w:r>
              <w:rPr>
                <w:kern w:val="0"/>
                <w:sz w:val="18"/>
                <w:szCs w:val="18"/>
              </w:rPr>
              <w:t>Oil derricks were shaken out of the ground in Huntington Beach.</w:t>
            </w:r>
          </w:p>
        </w:tc>
        <w:tc>
          <w:tcPr>
            <w:tcW w:w="2382" w:type="dxa"/>
          </w:tcPr>
          <w:p w14:paraId="4CDC05FE" w14:textId="77777777" w:rsidR="00DB55A1" w:rsidRDefault="00000000">
            <w:pPr>
              <w:pStyle w:val="ListParagraph"/>
              <w:numPr>
                <w:ilvl w:val="0"/>
                <w:numId w:val="2"/>
              </w:numPr>
              <w:spacing w:after="20" w:line="240" w:lineRule="auto"/>
              <w:rPr>
                <w:kern w:val="0"/>
                <w:sz w:val="18"/>
                <w:szCs w:val="18"/>
              </w:rPr>
            </w:pPr>
            <w:r>
              <w:rPr>
                <w:kern w:val="0"/>
                <w:sz w:val="18"/>
                <w:szCs w:val="18"/>
              </w:rPr>
              <w:t>120 fatalities.</w:t>
            </w:r>
          </w:p>
          <w:p w14:paraId="2FDEB41B" w14:textId="77777777" w:rsidR="00DB55A1" w:rsidRDefault="00DB55A1">
            <w:pPr>
              <w:pStyle w:val="ListParagraph"/>
              <w:numPr>
                <w:ilvl w:val="0"/>
                <w:numId w:val="2"/>
              </w:numPr>
              <w:spacing w:after="20" w:line="240" w:lineRule="auto"/>
              <w:rPr>
                <w:kern w:val="0"/>
                <w:sz w:val="18"/>
                <w:szCs w:val="18"/>
              </w:rPr>
            </w:pPr>
          </w:p>
        </w:tc>
        <w:tc>
          <w:tcPr>
            <w:tcW w:w="1020" w:type="dxa"/>
          </w:tcPr>
          <w:p w14:paraId="0DB03E56" w14:textId="77777777" w:rsidR="00DB55A1" w:rsidRDefault="00000000">
            <w:pPr>
              <w:spacing w:after="20" w:line="240" w:lineRule="auto"/>
              <w:jc w:val="both"/>
              <w:rPr>
                <w:kern w:val="0"/>
                <w:sz w:val="18"/>
                <w:szCs w:val="18"/>
              </w:rPr>
            </w:pPr>
            <w:r>
              <w:rPr>
                <w:kern w:val="0"/>
                <w:sz w:val="18"/>
                <w:szCs w:val="18"/>
              </w:rPr>
              <w:t>(Parrish 1933)</w:t>
            </w:r>
          </w:p>
        </w:tc>
      </w:tr>
      <w:tr w:rsidR="00DB55A1" w14:paraId="4B0F3906" w14:textId="77777777">
        <w:trPr>
          <w:trHeight w:val="141"/>
        </w:trPr>
        <w:tc>
          <w:tcPr>
            <w:tcW w:w="1696" w:type="dxa"/>
          </w:tcPr>
          <w:p w14:paraId="60EF78B8" w14:textId="77777777" w:rsidR="00DB55A1" w:rsidRDefault="00000000">
            <w:pPr>
              <w:spacing w:after="20" w:line="240" w:lineRule="auto"/>
              <w:jc w:val="center"/>
              <w:rPr>
                <w:kern w:val="0"/>
                <w:sz w:val="18"/>
                <w:szCs w:val="18"/>
              </w:rPr>
            </w:pPr>
            <w:r>
              <w:rPr>
                <w:kern w:val="0"/>
                <w:sz w:val="18"/>
                <w:szCs w:val="18"/>
              </w:rPr>
              <w:t xml:space="preserve">1946 Aleutian Islands </w:t>
            </w:r>
          </w:p>
          <w:p w14:paraId="5DF70D39" w14:textId="77777777" w:rsidR="00DB55A1" w:rsidRDefault="00000000">
            <w:pPr>
              <w:spacing w:after="20" w:line="240" w:lineRule="auto"/>
              <w:jc w:val="center"/>
              <w:rPr>
                <w:kern w:val="0"/>
                <w:sz w:val="18"/>
                <w:szCs w:val="18"/>
              </w:rPr>
            </w:pPr>
            <w:r>
              <w:rPr>
                <w:kern w:val="0"/>
                <w:sz w:val="18"/>
                <w:szCs w:val="18"/>
              </w:rPr>
              <w:t>(Alaska)</w:t>
            </w:r>
          </w:p>
        </w:tc>
        <w:tc>
          <w:tcPr>
            <w:tcW w:w="1843" w:type="dxa"/>
          </w:tcPr>
          <w:p w14:paraId="69C33080" w14:textId="77777777" w:rsidR="00DB55A1" w:rsidRDefault="00000000">
            <w:pPr>
              <w:spacing w:after="20" w:line="240" w:lineRule="auto"/>
              <w:rPr>
                <w:kern w:val="0"/>
                <w:sz w:val="18"/>
                <w:szCs w:val="18"/>
              </w:rPr>
            </w:pPr>
            <w:r>
              <w:rPr>
                <w:kern w:val="0"/>
                <w:sz w:val="18"/>
                <w:szCs w:val="18"/>
              </w:rPr>
              <w:t>8.6, and</w:t>
            </w:r>
          </w:p>
          <w:p w14:paraId="002894D1" w14:textId="77777777" w:rsidR="00DB55A1" w:rsidRDefault="00000000">
            <w:pPr>
              <w:spacing w:after="20" w:line="240" w:lineRule="auto"/>
              <w:rPr>
                <w:kern w:val="0"/>
                <w:sz w:val="18"/>
                <w:szCs w:val="18"/>
              </w:rPr>
            </w:pPr>
            <w:r>
              <w:rPr>
                <w:kern w:val="0"/>
                <w:sz w:val="18"/>
                <w:szCs w:val="18"/>
              </w:rPr>
              <w:t>Aleutian Islands</w:t>
            </w:r>
          </w:p>
          <w:p w14:paraId="2FE1C223" w14:textId="77777777" w:rsidR="00DB55A1" w:rsidRDefault="00000000">
            <w:pPr>
              <w:spacing w:after="20" w:line="240" w:lineRule="auto"/>
              <w:rPr>
                <w:kern w:val="0"/>
                <w:sz w:val="18"/>
                <w:szCs w:val="18"/>
              </w:rPr>
            </w:pPr>
            <w:r>
              <w:rPr>
                <w:kern w:val="0"/>
                <w:sz w:val="18"/>
                <w:szCs w:val="18"/>
              </w:rPr>
              <w:t>(52.8°N, 163.5°W)</w:t>
            </w:r>
          </w:p>
          <w:p w14:paraId="02E172A4" w14:textId="77777777" w:rsidR="00DB55A1" w:rsidRDefault="00DB55A1">
            <w:pPr>
              <w:spacing w:after="20" w:line="240" w:lineRule="auto"/>
              <w:rPr>
                <w:kern w:val="0"/>
                <w:sz w:val="18"/>
                <w:szCs w:val="18"/>
              </w:rPr>
            </w:pPr>
          </w:p>
          <w:p w14:paraId="1DF7A8BD" w14:textId="77777777" w:rsidR="00DB55A1" w:rsidRDefault="00DB55A1">
            <w:pPr>
              <w:spacing w:after="20" w:line="240" w:lineRule="auto"/>
              <w:rPr>
                <w:kern w:val="0"/>
                <w:sz w:val="18"/>
                <w:szCs w:val="18"/>
              </w:rPr>
            </w:pPr>
          </w:p>
        </w:tc>
        <w:tc>
          <w:tcPr>
            <w:tcW w:w="2552" w:type="dxa"/>
          </w:tcPr>
          <w:p w14:paraId="4111261E" w14:textId="77777777" w:rsidR="00DB55A1" w:rsidRDefault="00000000">
            <w:pPr>
              <w:pStyle w:val="ListParagraph"/>
              <w:numPr>
                <w:ilvl w:val="0"/>
                <w:numId w:val="2"/>
              </w:numPr>
              <w:spacing w:after="20" w:line="240" w:lineRule="auto"/>
              <w:rPr>
                <w:kern w:val="0"/>
                <w:sz w:val="18"/>
                <w:szCs w:val="18"/>
              </w:rPr>
            </w:pPr>
            <w:r>
              <w:rPr>
                <w:kern w:val="0"/>
                <w:sz w:val="18"/>
                <w:szCs w:val="18"/>
              </w:rPr>
              <w:t>All houses on the main street facing Hilo Bay were ripped off its foundation.</w:t>
            </w:r>
          </w:p>
        </w:tc>
        <w:tc>
          <w:tcPr>
            <w:tcW w:w="992" w:type="dxa"/>
          </w:tcPr>
          <w:p w14:paraId="49F01401" w14:textId="77777777" w:rsidR="00DB55A1" w:rsidRDefault="00000000">
            <w:pPr>
              <w:spacing w:after="20" w:line="240" w:lineRule="auto"/>
              <w:rPr>
                <w:kern w:val="0"/>
                <w:sz w:val="18"/>
                <w:szCs w:val="18"/>
              </w:rPr>
            </w:pPr>
            <w:r>
              <w:rPr>
                <w:kern w:val="0"/>
                <w:sz w:val="18"/>
                <w:szCs w:val="18"/>
              </w:rPr>
              <w:t xml:space="preserve">$26 million </w:t>
            </w:r>
          </w:p>
          <w:p w14:paraId="1A3C52AB" w14:textId="77777777" w:rsidR="00DB55A1" w:rsidRDefault="00000000">
            <w:pPr>
              <w:spacing w:after="20" w:line="240" w:lineRule="auto"/>
              <w:rPr>
                <w:kern w:val="0"/>
                <w:sz w:val="18"/>
                <w:szCs w:val="18"/>
              </w:rPr>
            </w:pPr>
            <w:r>
              <w:rPr>
                <w:kern w:val="0"/>
                <w:sz w:val="18"/>
                <w:szCs w:val="18"/>
              </w:rPr>
              <w:t>(1946)</w:t>
            </w:r>
          </w:p>
        </w:tc>
        <w:tc>
          <w:tcPr>
            <w:tcW w:w="2410" w:type="dxa"/>
          </w:tcPr>
          <w:p w14:paraId="173C179B" w14:textId="77777777" w:rsidR="00DB55A1" w:rsidRDefault="00000000">
            <w:pPr>
              <w:pStyle w:val="ListParagraph"/>
              <w:numPr>
                <w:ilvl w:val="0"/>
                <w:numId w:val="2"/>
              </w:numPr>
              <w:spacing w:after="20" w:line="240" w:lineRule="auto"/>
              <w:rPr>
                <w:kern w:val="0"/>
                <w:sz w:val="18"/>
                <w:szCs w:val="18"/>
              </w:rPr>
            </w:pPr>
            <w:r>
              <w:rPr>
                <w:kern w:val="0"/>
                <w:sz w:val="18"/>
                <w:szCs w:val="18"/>
              </w:rPr>
              <w:t>Completely destroyed waterfront in Hilo.</w:t>
            </w:r>
          </w:p>
        </w:tc>
        <w:tc>
          <w:tcPr>
            <w:tcW w:w="2382" w:type="dxa"/>
          </w:tcPr>
          <w:p w14:paraId="77625299" w14:textId="77777777" w:rsidR="00DB55A1" w:rsidRDefault="00000000">
            <w:pPr>
              <w:pStyle w:val="ListParagraph"/>
              <w:numPr>
                <w:ilvl w:val="0"/>
                <w:numId w:val="2"/>
              </w:numPr>
              <w:spacing w:after="20" w:line="240" w:lineRule="auto"/>
              <w:rPr>
                <w:kern w:val="0"/>
                <w:sz w:val="18"/>
                <w:szCs w:val="18"/>
              </w:rPr>
            </w:pPr>
            <w:r>
              <w:rPr>
                <w:kern w:val="0"/>
                <w:sz w:val="18"/>
                <w:szCs w:val="18"/>
              </w:rPr>
              <w:t>165 fatalities.</w:t>
            </w:r>
          </w:p>
          <w:p w14:paraId="1207A7C1" w14:textId="77777777" w:rsidR="00DB55A1" w:rsidRDefault="00DB55A1">
            <w:pPr>
              <w:pStyle w:val="ListParagraph"/>
              <w:widowControl/>
              <w:numPr>
                <w:ilvl w:val="0"/>
                <w:numId w:val="2"/>
              </w:numPr>
              <w:spacing w:after="20" w:line="240" w:lineRule="auto"/>
              <w:rPr>
                <w:kern w:val="0"/>
                <w:sz w:val="18"/>
                <w:szCs w:val="18"/>
              </w:rPr>
            </w:pPr>
          </w:p>
          <w:p w14:paraId="4ABB4771" w14:textId="77777777" w:rsidR="00DB55A1" w:rsidRDefault="00DB55A1">
            <w:pPr>
              <w:spacing w:after="20" w:line="240" w:lineRule="auto"/>
              <w:rPr>
                <w:kern w:val="0"/>
                <w:sz w:val="18"/>
                <w:szCs w:val="18"/>
              </w:rPr>
            </w:pPr>
          </w:p>
        </w:tc>
        <w:tc>
          <w:tcPr>
            <w:tcW w:w="1020" w:type="dxa"/>
          </w:tcPr>
          <w:p w14:paraId="0DB099F6" w14:textId="77777777" w:rsidR="00DB55A1" w:rsidRDefault="00000000">
            <w:pPr>
              <w:spacing w:after="20" w:line="240" w:lineRule="auto"/>
              <w:jc w:val="both"/>
              <w:rPr>
                <w:kern w:val="0"/>
                <w:sz w:val="18"/>
                <w:szCs w:val="18"/>
              </w:rPr>
            </w:pPr>
            <w:r>
              <w:rPr>
                <w:kern w:val="0"/>
                <w:sz w:val="18"/>
                <w:szCs w:val="18"/>
              </w:rPr>
              <w:t>(</w:t>
            </w:r>
            <w:proofErr w:type="spellStart"/>
            <w:r>
              <w:rPr>
                <w:kern w:val="0"/>
                <w:sz w:val="18"/>
                <w:szCs w:val="18"/>
              </w:rPr>
              <w:t>Pararas-Carayannis</w:t>
            </w:r>
            <w:proofErr w:type="spellEnd"/>
            <w:r>
              <w:rPr>
                <w:kern w:val="0"/>
                <w:sz w:val="18"/>
                <w:szCs w:val="18"/>
              </w:rPr>
              <w:t xml:space="preserve"> 1969)</w:t>
            </w:r>
          </w:p>
        </w:tc>
      </w:tr>
      <w:tr w:rsidR="00DB55A1" w14:paraId="255485E7" w14:textId="77777777">
        <w:trPr>
          <w:trHeight w:val="141"/>
        </w:trPr>
        <w:tc>
          <w:tcPr>
            <w:tcW w:w="1696" w:type="dxa"/>
          </w:tcPr>
          <w:p w14:paraId="220B8009" w14:textId="77777777" w:rsidR="00DB55A1" w:rsidRDefault="00000000">
            <w:pPr>
              <w:spacing w:after="20" w:line="240" w:lineRule="auto"/>
              <w:jc w:val="center"/>
              <w:rPr>
                <w:kern w:val="0"/>
                <w:sz w:val="18"/>
                <w:szCs w:val="18"/>
              </w:rPr>
            </w:pPr>
            <w:r>
              <w:rPr>
                <w:kern w:val="0"/>
                <w:sz w:val="18"/>
                <w:szCs w:val="18"/>
              </w:rPr>
              <w:t xml:space="preserve">1952 Kern County </w:t>
            </w:r>
          </w:p>
          <w:p w14:paraId="2E3B9F7B" w14:textId="77777777" w:rsidR="00DB55A1" w:rsidRDefault="00000000">
            <w:pPr>
              <w:spacing w:after="20" w:line="240" w:lineRule="auto"/>
              <w:jc w:val="center"/>
              <w:rPr>
                <w:kern w:val="0"/>
                <w:sz w:val="18"/>
                <w:szCs w:val="18"/>
              </w:rPr>
            </w:pPr>
            <w:r>
              <w:rPr>
                <w:kern w:val="0"/>
                <w:sz w:val="18"/>
                <w:szCs w:val="18"/>
              </w:rPr>
              <w:t>(California)</w:t>
            </w:r>
          </w:p>
        </w:tc>
        <w:tc>
          <w:tcPr>
            <w:tcW w:w="1843" w:type="dxa"/>
          </w:tcPr>
          <w:p w14:paraId="4061ECBA" w14:textId="77777777" w:rsidR="00DB55A1" w:rsidRDefault="00000000">
            <w:pPr>
              <w:spacing w:after="20" w:line="240" w:lineRule="auto"/>
              <w:rPr>
                <w:kern w:val="0"/>
                <w:sz w:val="18"/>
                <w:szCs w:val="18"/>
              </w:rPr>
            </w:pPr>
            <w:r>
              <w:rPr>
                <w:kern w:val="0"/>
                <w:sz w:val="18"/>
                <w:szCs w:val="18"/>
              </w:rPr>
              <w:t>7.3, and</w:t>
            </w:r>
          </w:p>
          <w:p w14:paraId="07C37A82" w14:textId="77777777" w:rsidR="00DB55A1" w:rsidRDefault="00000000">
            <w:pPr>
              <w:spacing w:after="20" w:line="240" w:lineRule="auto"/>
              <w:rPr>
                <w:kern w:val="0"/>
                <w:sz w:val="18"/>
                <w:szCs w:val="18"/>
              </w:rPr>
            </w:pPr>
            <w:proofErr w:type="spellStart"/>
            <w:r>
              <w:rPr>
                <w:kern w:val="0"/>
                <w:sz w:val="18"/>
                <w:szCs w:val="18"/>
              </w:rPr>
              <w:t>Lebec</w:t>
            </w:r>
            <w:proofErr w:type="spellEnd"/>
          </w:p>
          <w:p w14:paraId="713F8605" w14:textId="77777777" w:rsidR="00DB55A1" w:rsidRDefault="00000000">
            <w:pPr>
              <w:spacing w:after="20" w:line="240" w:lineRule="auto"/>
              <w:rPr>
                <w:kern w:val="0"/>
                <w:sz w:val="18"/>
                <w:szCs w:val="18"/>
              </w:rPr>
            </w:pPr>
            <w:r>
              <w:rPr>
                <w:kern w:val="0"/>
                <w:sz w:val="18"/>
                <w:szCs w:val="18"/>
              </w:rPr>
              <w:t>(34.86°N,119.10°W)</w:t>
            </w:r>
          </w:p>
        </w:tc>
        <w:tc>
          <w:tcPr>
            <w:tcW w:w="2552" w:type="dxa"/>
          </w:tcPr>
          <w:p w14:paraId="2D0561E2" w14:textId="77777777" w:rsidR="00DB55A1" w:rsidRDefault="00000000">
            <w:pPr>
              <w:pStyle w:val="ListParagraph"/>
              <w:numPr>
                <w:ilvl w:val="0"/>
                <w:numId w:val="2"/>
              </w:numPr>
              <w:spacing w:after="20" w:line="240" w:lineRule="auto"/>
              <w:rPr>
                <w:kern w:val="0"/>
                <w:sz w:val="18"/>
                <w:szCs w:val="18"/>
              </w:rPr>
            </w:pPr>
            <w:r>
              <w:rPr>
                <w:kern w:val="0"/>
                <w:sz w:val="18"/>
                <w:szCs w:val="18"/>
              </w:rPr>
              <w:t>Hundreds of buildings were damaged in Kern County area.</w:t>
            </w:r>
          </w:p>
          <w:p w14:paraId="4288DC84" w14:textId="77777777" w:rsidR="00DB55A1" w:rsidRDefault="00000000">
            <w:pPr>
              <w:pStyle w:val="ListParagraph"/>
              <w:numPr>
                <w:ilvl w:val="0"/>
                <w:numId w:val="2"/>
              </w:numPr>
              <w:spacing w:after="20" w:line="240" w:lineRule="auto"/>
              <w:rPr>
                <w:kern w:val="0"/>
                <w:sz w:val="18"/>
                <w:szCs w:val="18"/>
              </w:rPr>
            </w:pPr>
            <w:r>
              <w:rPr>
                <w:kern w:val="0"/>
                <w:sz w:val="18"/>
                <w:szCs w:val="18"/>
              </w:rPr>
              <w:t>The collapse of a section of the Southern Pacific Railroad line near Bear Mountain.</w:t>
            </w:r>
          </w:p>
        </w:tc>
        <w:tc>
          <w:tcPr>
            <w:tcW w:w="992" w:type="dxa"/>
          </w:tcPr>
          <w:p w14:paraId="17807D63" w14:textId="77777777" w:rsidR="00DB55A1" w:rsidRDefault="00000000">
            <w:pPr>
              <w:spacing w:after="20" w:line="240" w:lineRule="auto"/>
              <w:rPr>
                <w:kern w:val="0"/>
                <w:sz w:val="18"/>
                <w:szCs w:val="18"/>
              </w:rPr>
            </w:pPr>
            <w:r>
              <w:rPr>
                <w:kern w:val="0"/>
                <w:sz w:val="18"/>
                <w:szCs w:val="18"/>
              </w:rPr>
              <w:t xml:space="preserve">$750 million </w:t>
            </w:r>
          </w:p>
          <w:p w14:paraId="3756F2BE" w14:textId="77777777" w:rsidR="00DB55A1" w:rsidRDefault="00000000">
            <w:pPr>
              <w:spacing w:after="20" w:line="240" w:lineRule="auto"/>
              <w:rPr>
                <w:kern w:val="0"/>
                <w:sz w:val="18"/>
                <w:szCs w:val="18"/>
              </w:rPr>
            </w:pPr>
            <w:r>
              <w:rPr>
                <w:kern w:val="0"/>
                <w:sz w:val="18"/>
                <w:szCs w:val="18"/>
              </w:rPr>
              <w:t>(1952)</w:t>
            </w:r>
          </w:p>
        </w:tc>
        <w:tc>
          <w:tcPr>
            <w:tcW w:w="2410" w:type="dxa"/>
          </w:tcPr>
          <w:p w14:paraId="1DAB2A35"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2382" w:type="dxa"/>
          </w:tcPr>
          <w:p w14:paraId="4A7EFC29" w14:textId="77777777" w:rsidR="00DB55A1" w:rsidRDefault="00000000">
            <w:pPr>
              <w:pStyle w:val="ListParagraph"/>
              <w:numPr>
                <w:ilvl w:val="0"/>
                <w:numId w:val="2"/>
              </w:numPr>
              <w:spacing w:after="20" w:line="240" w:lineRule="auto"/>
              <w:rPr>
                <w:kern w:val="0"/>
                <w:sz w:val="18"/>
                <w:szCs w:val="18"/>
              </w:rPr>
            </w:pPr>
            <w:r>
              <w:rPr>
                <w:kern w:val="0"/>
                <w:sz w:val="18"/>
                <w:szCs w:val="18"/>
              </w:rPr>
              <w:t>142 fatalities, at least 18 injuries.</w:t>
            </w:r>
          </w:p>
          <w:p w14:paraId="049C809F" w14:textId="77777777" w:rsidR="00DB55A1" w:rsidRDefault="00DB55A1">
            <w:pPr>
              <w:pStyle w:val="ListParagraph"/>
              <w:numPr>
                <w:ilvl w:val="0"/>
                <w:numId w:val="2"/>
              </w:numPr>
              <w:spacing w:after="20" w:line="240" w:lineRule="auto"/>
              <w:rPr>
                <w:kern w:val="0"/>
                <w:sz w:val="18"/>
                <w:szCs w:val="18"/>
              </w:rPr>
            </w:pPr>
          </w:p>
          <w:p w14:paraId="02FF116F" w14:textId="77777777" w:rsidR="00DB55A1" w:rsidRDefault="00DB55A1">
            <w:pPr>
              <w:spacing w:after="20" w:line="240" w:lineRule="auto"/>
              <w:rPr>
                <w:kern w:val="0"/>
                <w:sz w:val="18"/>
                <w:szCs w:val="18"/>
              </w:rPr>
            </w:pPr>
          </w:p>
        </w:tc>
        <w:tc>
          <w:tcPr>
            <w:tcW w:w="1020" w:type="dxa"/>
          </w:tcPr>
          <w:p w14:paraId="0E4C6F3F" w14:textId="77777777" w:rsidR="00DB55A1" w:rsidRDefault="00000000">
            <w:pPr>
              <w:spacing w:after="20" w:line="240" w:lineRule="auto"/>
              <w:jc w:val="both"/>
              <w:rPr>
                <w:kern w:val="0"/>
                <w:sz w:val="18"/>
                <w:szCs w:val="18"/>
              </w:rPr>
            </w:pPr>
            <w:r>
              <w:rPr>
                <w:kern w:val="0"/>
                <w:sz w:val="18"/>
                <w:szCs w:val="18"/>
              </w:rPr>
              <w:t>(</w:t>
            </w:r>
            <w:proofErr w:type="spellStart"/>
            <w:r>
              <w:rPr>
                <w:kern w:val="0"/>
                <w:sz w:val="18"/>
                <w:szCs w:val="18"/>
              </w:rPr>
              <w:t>SCEDC</w:t>
            </w:r>
            <w:proofErr w:type="spellEnd"/>
            <w:r>
              <w:rPr>
                <w:kern w:val="0"/>
                <w:sz w:val="18"/>
                <w:szCs w:val="18"/>
              </w:rPr>
              <w:t xml:space="preserve"> 2023)</w:t>
            </w:r>
          </w:p>
        </w:tc>
      </w:tr>
      <w:tr w:rsidR="00DB55A1" w14:paraId="17FF8938" w14:textId="77777777">
        <w:trPr>
          <w:trHeight w:val="141"/>
        </w:trPr>
        <w:tc>
          <w:tcPr>
            <w:tcW w:w="1696" w:type="dxa"/>
          </w:tcPr>
          <w:p w14:paraId="36A1BA5F" w14:textId="77777777" w:rsidR="00DB55A1" w:rsidRDefault="00000000">
            <w:pPr>
              <w:spacing w:after="20" w:line="240" w:lineRule="auto"/>
              <w:jc w:val="center"/>
              <w:rPr>
                <w:kern w:val="0"/>
                <w:sz w:val="18"/>
                <w:szCs w:val="18"/>
              </w:rPr>
            </w:pPr>
            <w:r>
              <w:rPr>
                <w:kern w:val="0"/>
                <w:sz w:val="18"/>
                <w:szCs w:val="18"/>
              </w:rPr>
              <w:t xml:space="preserve">1959 </w:t>
            </w:r>
            <w:proofErr w:type="spellStart"/>
            <w:r>
              <w:rPr>
                <w:kern w:val="0"/>
                <w:sz w:val="18"/>
                <w:szCs w:val="18"/>
              </w:rPr>
              <w:t>Hebgen</w:t>
            </w:r>
            <w:proofErr w:type="spellEnd"/>
            <w:r>
              <w:rPr>
                <w:kern w:val="0"/>
                <w:sz w:val="18"/>
                <w:szCs w:val="18"/>
              </w:rPr>
              <w:t xml:space="preserve"> Lake </w:t>
            </w:r>
          </w:p>
          <w:p w14:paraId="7577A4FA" w14:textId="77777777" w:rsidR="00DB55A1" w:rsidRDefault="00000000">
            <w:pPr>
              <w:spacing w:after="20" w:line="240" w:lineRule="auto"/>
              <w:jc w:val="center"/>
              <w:rPr>
                <w:kern w:val="0"/>
                <w:sz w:val="18"/>
                <w:szCs w:val="18"/>
              </w:rPr>
            </w:pPr>
            <w:r>
              <w:rPr>
                <w:kern w:val="0"/>
                <w:sz w:val="18"/>
                <w:szCs w:val="18"/>
              </w:rPr>
              <w:t>(Montana)</w:t>
            </w:r>
          </w:p>
        </w:tc>
        <w:tc>
          <w:tcPr>
            <w:tcW w:w="1843" w:type="dxa"/>
          </w:tcPr>
          <w:p w14:paraId="0A00FC31" w14:textId="77777777" w:rsidR="00DB55A1" w:rsidRDefault="00000000">
            <w:pPr>
              <w:spacing w:after="20" w:line="240" w:lineRule="auto"/>
              <w:rPr>
                <w:kern w:val="0"/>
                <w:sz w:val="18"/>
                <w:szCs w:val="18"/>
              </w:rPr>
            </w:pPr>
            <w:r>
              <w:rPr>
                <w:kern w:val="0"/>
                <w:sz w:val="18"/>
                <w:szCs w:val="18"/>
              </w:rPr>
              <w:t>7.2, and</w:t>
            </w:r>
          </w:p>
          <w:p w14:paraId="62D79088" w14:textId="77777777" w:rsidR="00DB55A1" w:rsidRDefault="00000000">
            <w:pPr>
              <w:spacing w:after="20" w:line="240" w:lineRule="auto"/>
              <w:rPr>
                <w:kern w:val="0"/>
                <w:sz w:val="18"/>
                <w:szCs w:val="18"/>
              </w:rPr>
            </w:pPr>
            <w:r>
              <w:rPr>
                <w:kern w:val="0"/>
                <w:sz w:val="18"/>
                <w:szCs w:val="18"/>
              </w:rPr>
              <w:t>West Yellowstone</w:t>
            </w:r>
          </w:p>
          <w:p w14:paraId="02D09C1C" w14:textId="77777777" w:rsidR="00DB55A1" w:rsidRDefault="00000000">
            <w:pPr>
              <w:spacing w:after="20" w:line="240" w:lineRule="auto"/>
              <w:rPr>
                <w:kern w:val="0"/>
                <w:sz w:val="18"/>
                <w:szCs w:val="18"/>
              </w:rPr>
            </w:pPr>
            <w:r>
              <w:rPr>
                <w:kern w:val="0"/>
                <w:sz w:val="18"/>
                <w:szCs w:val="18"/>
              </w:rPr>
              <w:t>(44.86°N, 111.33°W)</w:t>
            </w:r>
          </w:p>
        </w:tc>
        <w:tc>
          <w:tcPr>
            <w:tcW w:w="2552" w:type="dxa"/>
          </w:tcPr>
          <w:p w14:paraId="18018477"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Embankment settlement to </w:t>
            </w:r>
            <w:proofErr w:type="spellStart"/>
            <w:r>
              <w:rPr>
                <w:kern w:val="0"/>
                <w:sz w:val="18"/>
                <w:szCs w:val="18"/>
              </w:rPr>
              <w:t>Hebgen</w:t>
            </w:r>
            <w:proofErr w:type="spellEnd"/>
            <w:r>
              <w:rPr>
                <w:kern w:val="0"/>
                <w:sz w:val="18"/>
                <w:szCs w:val="18"/>
              </w:rPr>
              <w:t xml:space="preserve"> Dam.</w:t>
            </w:r>
          </w:p>
          <w:p w14:paraId="0D4375BE" w14:textId="77777777" w:rsidR="00DB55A1" w:rsidRDefault="00000000">
            <w:pPr>
              <w:pStyle w:val="ListParagraph"/>
              <w:numPr>
                <w:ilvl w:val="0"/>
                <w:numId w:val="2"/>
              </w:numPr>
              <w:spacing w:after="20" w:line="240" w:lineRule="auto"/>
              <w:rPr>
                <w:kern w:val="0"/>
                <w:sz w:val="18"/>
                <w:szCs w:val="18"/>
              </w:rPr>
            </w:pPr>
            <w:r>
              <w:rPr>
                <w:kern w:val="0"/>
                <w:sz w:val="18"/>
                <w:szCs w:val="18"/>
              </w:rPr>
              <w:t>Cracking of the concrete core wall.</w:t>
            </w:r>
          </w:p>
          <w:p w14:paraId="7008C074" w14:textId="77777777" w:rsidR="00DB55A1" w:rsidRDefault="00000000">
            <w:pPr>
              <w:pStyle w:val="ListParagraph"/>
              <w:numPr>
                <w:ilvl w:val="0"/>
                <w:numId w:val="2"/>
              </w:numPr>
              <w:spacing w:after="20" w:line="240" w:lineRule="auto"/>
              <w:rPr>
                <w:kern w:val="0"/>
                <w:sz w:val="18"/>
                <w:szCs w:val="18"/>
              </w:rPr>
            </w:pPr>
            <w:r>
              <w:rPr>
                <w:kern w:val="0"/>
                <w:sz w:val="18"/>
                <w:szCs w:val="18"/>
              </w:rPr>
              <w:t>Significant spillway damages.</w:t>
            </w:r>
          </w:p>
        </w:tc>
        <w:tc>
          <w:tcPr>
            <w:tcW w:w="992" w:type="dxa"/>
          </w:tcPr>
          <w:p w14:paraId="1ACC1874" w14:textId="77777777" w:rsidR="00DB55A1" w:rsidRDefault="00000000">
            <w:pPr>
              <w:spacing w:after="20" w:line="240" w:lineRule="auto"/>
              <w:rPr>
                <w:kern w:val="0"/>
                <w:sz w:val="18"/>
                <w:szCs w:val="18"/>
              </w:rPr>
            </w:pPr>
            <w:r>
              <w:rPr>
                <w:kern w:val="0"/>
                <w:sz w:val="18"/>
                <w:szCs w:val="18"/>
              </w:rPr>
              <w:t>$11 million</w:t>
            </w:r>
          </w:p>
          <w:p w14:paraId="22D2ECCA" w14:textId="77777777" w:rsidR="00DB55A1" w:rsidRDefault="00000000">
            <w:pPr>
              <w:spacing w:after="20" w:line="240" w:lineRule="auto"/>
              <w:rPr>
                <w:kern w:val="0"/>
                <w:sz w:val="18"/>
                <w:szCs w:val="18"/>
              </w:rPr>
            </w:pPr>
            <w:r>
              <w:rPr>
                <w:kern w:val="0"/>
                <w:sz w:val="18"/>
                <w:szCs w:val="18"/>
              </w:rPr>
              <w:t>(1959)</w:t>
            </w:r>
          </w:p>
        </w:tc>
        <w:tc>
          <w:tcPr>
            <w:tcW w:w="2410" w:type="dxa"/>
          </w:tcPr>
          <w:p w14:paraId="10D2C246" w14:textId="77777777" w:rsidR="00DB55A1" w:rsidRDefault="00000000">
            <w:pPr>
              <w:pStyle w:val="ListParagraph"/>
              <w:numPr>
                <w:ilvl w:val="0"/>
                <w:numId w:val="2"/>
              </w:numPr>
              <w:spacing w:after="20" w:line="240" w:lineRule="auto"/>
              <w:rPr>
                <w:kern w:val="0"/>
                <w:sz w:val="18"/>
                <w:szCs w:val="18"/>
              </w:rPr>
            </w:pPr>
            <w:r>
              <w:rPr>
                <w:kern w:val="0"/>
                <w:sz w:val="18"/>
                <w:szCs w:val="18"/>
              </w:rPr>
              <w:t>A huge landslide blocked the flow of the Madison River, resulting in the creation of Quake Lake.</w:t>
            </w:r>
          </w:p>
        </w:tc>
        <w:tc>
          <w:tcPr>
            <w:tcW w:w="2382" w:type="dxa"/>
          </w:tcPr>
          <w:p w14:paraId="0073B673" w14:textId="77777777" w:rsidR="00DB55A1" w:rsidRDefault="00000000">
            <w:pPr>
              <w:pStyle w:val="ListParagraph"/>
              <w:numPr>
                <w:ilvl w:val="0"/>
                <w:numId w:val="2"/>
              </w:numPr>
              <w:spacing w:after="20" w:line="240" w:lineRule="auto"/>
              <w:rPr>
                <w:kern w:val="0"/>
                <w:sz w:val="18"/>
                <w:szCs w:val="18"/>
              </w:rPr>
            </w:pPr>
            <w:r>
              <w:rPr>
                <w:kern w:val="0"/>
                <w:sz w:val="18"/>
                <w:szCs w:val="18"/>
              </w:rPr>
              <w:t>28 fatalities.</w:t>
            </w:r>
          </w:p>
          <w:p w14:paraId="722B0409" w14:textId="77777777" w:rsidR="00DB55A1" w:rsidRDefault="00DB55A1">
            <w:pPr>
              <w:pStyle w:val="ListParagraph"/>
              <w:widowControl/>
              <w:numPr>
                <w:ilvl w:val="0"/>
                <w:numId w:val="2"/>
              </w:numPr>
              <w:spacing w:after="20" w:line="240" w:lineRule="auto"/>
              <w:rPr>
                <w:kern w:val="0"/>
                <w:sz w:val="18"/>
                <w:szCs w:val="18"/>
              </w:rPr>
            </w:pPr>
          </w:p>
          <w:p w14:paraId="7746B831" w14:textId="77777777" w:rsidR="00DB55A1" w:rsidRDefault="00DB55A1">
            <w:pPr>
              <w:spacing w:after="20" w:line="240" w:lineRule="auto"/>
              <w:rPr>
                <w:kern w:val="0"/>
                <w:sz w:val="18"/>
                <w:szCs w:val="18"/>
              </w:rPr>
            </w:pPr>
          </w:p>
        </w:tc>
        <w:tc>
          <w:tcPr>
            <w:tcW w:w="1020" w:type="dxa"/>
          </w:tcPr>
          <w:p w14:paraId="6F151CD2" w14:textId="77777777" w:rsidR="00DB55A1" w:rsidRDefault="00000000">
            <w:pPr>
              <w:spacing w:after="20" w:line="240" w:lineRule="auto"/>
              <w:jc w:val="both"/>
              <w:rPr>
                <w:kern w:val="0"/>
                <w:sz w:val="18"/>
                <w:szCs w:val="18"/>
              </w:rPr>
            </w:pPr>
            <w:r>
              <w:rPr>
                <w:kern w:val="0"/>
                <w:sz w:val="18"/>
                <w:szCs w:val="18"/>
              </w:rPr>
              <w:t>(</w:t>
            </w:r>
            <w:proofErr w:type="spellStart"/>
            <w:r>
              <w:rPr>
                <w:kern w:val="0"/>
                <w:sz w:val="18"/>
                <w:szCs w:val="18"/>
              </w:rPr>
              <w:t>Mauney</w:t>
            </w:r>
            <w:proofErr w:type="spellEnd"/>
            <w:r>
              <w:rPr>
                <w:kern w:val="0"/>
                <w:sz w:val="18"/>
                <w:szCs w:val="18"/>
              </w:rPr>
              <w:t xml:space="preserve"> 2022)</w:t>
            </w:r>
          </w:p>
        </w:tc>
      </w:tr>
      <w:tr w:rsidR="00DB55A1" w14:paraId="6A903CA2" w14:textId="77777777">
        <w:trPr>
          <w:trHeight w:val="1691"/>
        </w:trPr>
        <w:tc>
          <w:tcPr>
            <w:tcW w:w="1696" w:type="dxa"/>
          </w:tcPr>
          <w:p w14:paraId="413FF698" w14:textId="77777777" w:rsidR="00DB55A1" w:rsidRDefault="00000000">
            <w:pPr>
              <w:spacing w:after="20" w:line="240" w:lineRule="auto"/>
              <w:jc w:val="center"/>
              <w:rPr>
                <w:kern w:val="0"/>
                <w:sz w:val="18"/>
                <w:szCs w:val="18"/>
              </w:rPr>
            </w:pPr>
            <w:r>
              <w:rPr>
                <w:kern w:val="0"/>
                <w:sz w:val="18"/>
                <w:szCs w:val="18"/>
              </w:rPr>
              <w:lastRenderedPageBreak/>
              <w:t xml:space="preserve">1964 Alaska </w:t>
            </w:r>
          </w:p>
          <w:p w14:paraId="4DE40979" w14:textId="77777777" w:rsidR="00DB55A1" w:rsidRDefault="00000000">
            <w:pPr>
              <w:spacing w:after="20" w:line="240" w:lineRule="auto"/>
              <w:jc w:val="center"/>
              <w:rPr>
                <w:kern w:val="0"/>
                <w:sz w:val="18"/>
                <w:szCs w:val="18"/>
              </w:rPr>
            </w:pPr>
            <w:r>
              <w:rPr>
                <w:kern w:val="0"/>
                <w:sz w:val="18"/>
                <w:szCs w:val="18"/>
              </w:rPr>
              <w:t>(Alaska)</w:t>
            </w:r>
          </w:p>
        </w:tc>
        <w:tc>
          <w:tcPr>
            <w:tcW w:w="1843" w:type="dxa"/>
          </w:tcPr>
          <w:p w14:paraId="404C4225" w14:textId="77777777" w:rsidR="00DB55A1" w:rsidRDefault="00000000">
            <w:pPr>
              <w:spacing w:after="20" w:line="240" w:lineRule="auto"/>
              <w:rPr>
                <w:kern w:val="0"/>
                <w:sz w:val="18"/>
                <w:szCs w:val="18"/>
              </w:rPr>
            </w:pPr>
            <w:r>
              <w:rPr>
                <w:kern w:val="0"/>
                <w:sz w:val="18"/>
                <w:szCs w:val="18"/>
              </w:rPr>
              <w:t>9.2, and</w:t>
            </w:r>
          </w:p>
          <w:p w14:paraId="48926174" w14:textId="77777777" w:rsidR="00DB55A1" w:rsidRDefault="00000000">
            <w:pPr>
              <w:spacing w:after="20" w:line="240" w:lineRule="auto"/>
              <w:rPr>
                <w:kern w:val="0"/>
                <w:sz w:val="18"/>
                <w:szCs w:val="18"/>
              </w:rPr>
            </w:pPr>
            <w:r>
              <w:rPr>
                <w:kern w:val="0"/>
                <w:sz w:val="18"/>
                <w:szCs w:val="18"/>
              </w:rPr>
              <w:t>Anchorage</w:t>
            </w:r>
          </w:p>
          <w:p w14:paraId="32B17B14" w14:textId="77777777" w:rsidR="00DB55A1" w:rsidRDefault="00000000">
            <w:pPr>
              <w:spacing w:after="20" w:line="240" w:lineRule="auto"/>
              <w:rPr>
                <w:kern w:val="0"/>
                <w:sz w:val="18"/>
                <w:szCs w:val="18"/>
              </w:rPr>
            </w:pPr>
            <w:r>
              <w:rPr>
                <w:kern w:val="0"/>
                <w:sz w:val="18"/>
                <w:szCs w:val="18"/>
              </w:rPr>
              <w:t>(61.09°N, 147.96°W)</w:t>
            </w:r>
          </w:p>
        </w:tc>
        <w:tc>
          <w:tcPr>
            <w:tcW w:w="2552" w:type="dxa"/>
          </w:tcPr>
          <w:p w14:paraId="5DCB833C" w14:textId="77777777" w:rsidR="00DB55A1" w:rsidRDefault="00000000">
            <w:pPr>
              <w:pStyle w:val="ListParagraph"/>
              <w:numPr>
                <w:ilvl w:val="0"/>
                <w:numId w:val="2"/>
              </w:numPr>
              <w:spacing w:after="20" w:line="240" w:lineRule="auto"/>
              <w:rPr>
                <w:kern w:val="0"/>
                <w:sz w:val="18"/>
                <w:szCs w:val="18"/>
              </w:rPr>
            </w:pPr>
            <w:r>
              <w:rPr>
                <w:kern w:val="0"/>
                <w:sz w:val="18"/>
                <w:szCs w:val="18"/>
              </w:rPr>
              <w:t>Water, sewer and gas line breaks and widespread telephone and electrical failures.</w:t>
            </w:r>
          </w:p>
        </w:tc>
        <w:tc>
          <w:tcPr>
            <w:tcW w:w="992" w:type="dxa"/>
          </w:tcPr>
          <w:p w14:paraId="63766DE3" w14:textId="77777777" w:rsidR="00DB55A1" w:rsidRDefault="00000000">
            <w:pPr>
              <w:spacing w:after="20" w:line="240" w:lineRule="auto"/>
              <w:rPr>
                <w:kern w:val="0"/>
                <w:sz w:val="18"/>
                <w:szCs w:val="18"/>
              </w:rPr>
            </w:pPr>
            <w:r>
              <w:rPr>
                <w:kern w:val="0"/>
                <w:sz w:val="18"/>
                <w:szCs w:val="18"/>
              </w:rPr>
              <w:t xml:space="preserve">$300 million </w:t>
            </w:r>
          </w:p>
          <w:p w14:paraId="5162762E" w14:textId="77777777" w:rsidR="00DB55A1" w:rsidRDefault="00000000">
            <w:pPr>
              <w:spacing w:after="20" w:line="240" w:lineRule="auto"/>
              <w:rPr>
                <w:kern w:val="0"/>
                <w:sz w:val="18"/>
                <w:szCs w:val="18"/>
              </w:rPr>
            </w:pPr>
            <w:r>
              <w:rPr>
                <w:kern w:val="0"/>
                <w:sz w:val="18"/>
                <w:szCs w:val="18"/>
              </w:rPr>
              <w:t xml:space="preserve">(1964) </w:t>
            </w:r>
          </w:p>
        </w:tc>
        <w:tc>
          <w:tcPr>
            <w:tcW w:w="2410" w:type="dxa"/>
          </w:tcPr>
          <w:p w14:paraId="495C9EF3" w14:textId="77777777" w:rsidR="00DB55A1" w:rsidRDefault="00000000">
            <w:pPr>
              <w:pStyle w:val="ListParagraph"/>
              <w:numPr>
                <w:ilvl w:val="0"/>
                <w:numId w:val="2"/>
              </w:numPr>
              <w:spacing w:after="20" w:line="240" w:lineRule="auto"/>
              <w:rPr>
                <w:kern w:val="0"/>
                <w:sz w:val="18"/>
                <w:szCs w:val="18"/>
              </w:rPr>
            </w:pPr>
            <w:r>
              <w:rPr>
                <w:kern w:val="0"/>
                <w:sz w:val="18"/>
                <w:szCs w:val="18"/>
              </w:rPr>
              <w:t>Landslides.</w:t>
            </w:r>
          </w:p>
          <w:p w14:paraId="014A9AC3" w14:textId="77777777" w:rsidR="00DB55A1" w:rsidRDefault="00000000">
            <w:pPr>
              <w:pStyle w:val="ListParagraph"/>
              <w:numPr>
                <w:ilvl w:val="0"/>
                <w:numId w:val="2"/>
              </w:numPr>
              <w:spacing w:after="20" w:line="240" w:lineRule="auto"/>
              <w:rPr>
                <w:kern w:val="0"/>
                <w:sz w:val="18"/>
                <w:szCs w:val="18"/>
              </w:rPr>
            </w:pPr>
            <w:r>
              <w:rPr>
                <w:kern w:val="0"/>
                <w:sz w:val="18"/>
                <w:szCs w:val="18"/>
              </w:rPr>
              <w:t>Coastal forests plunged below sea level and were destroyed by salt water.</w:t>
            </w:r>
          </w:p>
          <w:p w14:paraId="261FCD16" w14:textId="77777777" w:rsidR="00DB55A1" w:rsidRDefault="00000000">
            <w:pPr>
              <w:pStyle w:val="ListParagraph"/>
              <w:numPr>
                <w:ilvl w:val="0"/>
                <w:numId w:val="2"/>
              </w:numPr>
              <w:spacing w:after="20" w:line="240" w:lineRule="auto"/>
              <w:rPr>
                <w:kern w:val="0"/>
                <w:sz w:val="18"/>
                <w:szCs w:val="18"/>
              </w:rPr>
            </w:pPr>
            <w:r>
              <w:rPr>
                <w:kern w:val="0"/>
                <w:sz w:val="18"/>
                <w:szCs w:val="18"/>
              </w:rPr>
              <w:t>Soil liquefaction in the Turnagain Heights area of Anchorage.</w:t>
            </w:r>
          </w:p>
        </w:tc>
        <w:tc>
          <w:tcPr>
            <w:tcW w:w="2382" w:type="dxa"/>
          </w:tcPr>
          <w:p w14:paraId="2D0B78D8" w14:textId="77777777" w:rsidR="00DB55A1" w:rsidRDefault="00000000">
            <w:pPr>
              <w:pStyle w:val="ListParagraph"/>
              <w:numPr>
                <w:ilvl w:val="0"/>
                <w:numId w:val="2"/>
              </w:numPr>
              <w:spacing w:after="20" w:line="240" w:lineRule="auto"/>
              <w:rPr>
                <w:kern w:val="0"/>
                <w:sz w:val="18"/>
                <w:szCs w:val="18"/>
              </w:rPr>
            </w:pPr>
            <w:r>
              <w:rPr>
                <w:kern w:val="0"/>
                <w:sz w:val="18"/>
                <w:szCs w:val="18"/>
              </w:rPr>
              <w:t>143 fatalities.</w:t>
            </w:r>
          </w:p>
          <w:p w14:paraId="2C27D01F" w14:textId="77777777" w:rsidR="00DB55A1" w:rsidRDefault="00DB55A1">
            <w:pPr>
              <w:pStyle w:val="ListParagraph"/>
              <w:widowControl/>
              <w:numPr>
                <w:ilvl w:val="0"/>
                <w:numId w:val="2"/>
              </w:numPr>
              <w:spacing w:after="20" w:line="240" w:lineRule="auto"/>
              <w:rPr>
                <w:kern w:val="0"/>
                <w:sz w:val="18"/>
                <w:szCs w:val="18"/>
              </w:rPr>
            </w:pPr>
          </w:p>
          <w:p w14:paraId="0E6808B3" w14:textId="77777777" w:rsidR="00DB55A1" w:rsidRDefault="00DB55A1">
            <w:pPr>
              <w:spacing w:after="20" w:line="240" w:lineRule="auto"/>
              <w:rPr>
                <w:kern w:val="0"/>
                <w:sz w:val="18"/>
                <w:szCs w:val="18"/>
              </w:rPr>
            </w:pPr>
          </w:p>
        </w:tc>
        <w:tc>
          <w:tcPr>
            <w:tcW w:w="1020" w:type="dxa"/>
          </w:tcPr>
          <w:p w14:paraId="4822652D" w14:textId="77777777" w:rsidR="00DB55A1" w:rsidRDefault="00000000">
            <w:pPr>
              <w:spacing w:after="20" w:line="240" w:lineRule="auto"/>
              <w:jc w:val="both"/>
              <w:rPr>
                <w:kern w:val="0"/>
                <w:sz w:val="18"/>
                <w:szCs w:val="18"/>
              </w:rPr>
            </w:pPr>
            <w:r>
              <w:rPr>
                <w:kern w:val="0"/>
                <w:sz w:val="18"/>
                <w:szCs w:val="18"/>
              </w:rPr>
              <w:t>(History 2018)</w:t>
            </w:r>
          </w:p>
        </w:tc>
      </w:tr>
      <w:tr w:rsidR="00DB55A1" w14:paraId="3D0749D8" w14:textId="77777777">
        <w:trPr>
          <w:trHeight w:val="1559"/>
        </w:trPr>
        <w:tc>
          <w:tcPr>
            <w:tcW w:w="1696" w:type="dxa"/>
          </w:tcPr>
          <w:p w14:paraId="3A730DCF" w14:textId="77777777" w:rsidR="00DB55A1" w:rsidRDefault="00000000">
            <w:pPr>
              <w:spacing w:after="20" w:line="240" w:lineRule="auto"/>
              <w:rPr>
                <w:kern w:val="0"/>
                <w:sz w:val="18"/>
                <w:szCs w:val="18"/>
              </w:rPr>
            </w:pPr>
            <w:r>
              <w:rPr>
                <w:kern w:val="0"/>
                <w:sz w:val="18"/>
                <w:szCs w:val="18"/>
              </w:rPr>
              <w:t xml:space="preserve">1971 San Fernando </w:t>
            </w:r>
          </w:p>
          <w:p w14:paraId="6AE59ACF" w14:textId="77777777" w:rsidR="00DB55A1" w:rsidRDefault="00000000">
            <w:pPr>
              <w:spacing w:after="20" w:line="240" w:lineRule="auto"/>
              <w:jc w:val="center"/>
              <w:rPr>
                <w:kern w:val="0"/>
                <w:sz w:val="18"/>
                <w:szCs w:val="18"/>
              </w:rPr>
            </w:pPr>
            <w:r>
              <w:rPr>
                <w:kern w:val="0"/>
                <w:sz w:val="18"/>
                <w:szCs w:val="18"/>
              </w:rPr>
              <w:t>(California)</w:t>
            </w:r>
          </w:p>
        </w:tc>
        <w:tc>
          <w:tcPr>
            <w:tcW w:w="1843" w:type="dxa"/>
          </w:tcPr>
          <w:p w14:paraId="0570E486" w14:textId="77777777" w:rsidR="00DB55A1" w:rsidRDefault="00000000">
            <w:pPr>
              <w:spacing w:after="20" w:line="240" w:lineRule="auto"/>
              <w:rPr>
                <w:kern w:val="0"/>
                <w:sz w:val="18"/>
                <w:szCs w:val="18"/>
              </w:rPr>
            </w:pPr>
            <w:r>
              <w:rPr>
                <w:kern w:val="0"/>
                <w:sz w:val="18"/>
                <w:szCs w:val="18"/>
              </w:rPr>
              <w:t>6.6, and</w:t>
            </w:r>
          </w:p>
          <w:p w14:paraId="56FB9CC1" w14:textId="77777777" w:rsidR="00DB55A1" w:rsidRDefault="00000000">
            <w:pPr>
              <w:spacing w:after="20" w:line="240" w:lineRule="auto"/>
              <w:rPr>
                <w:kern w:val="0"/>
                <w:sz w:val="18"/>
                <w:szCs w:val="18"/>
              </w:rPr>
            </w:pPr>
            <w:r>
              <w:rPr>
                <w:kern w:val="0"/>
                <w:sz w:val="18"/>
                <w:szCs w:val="18"/>
              </w:rPr>
              <w:t>San Fernando</w:t>
            </w:r>
          </w:p>
          <w:p w14:paraId="0DB97B2C" w14:textId="77777777" w:rsidR="00DB55A1" w:rsidRDefault="00000000">
            <w:pPr>
              <w:spacing w:after="20" w:line="240" w:lineRule="auto"/>
              <w:rPr>
                <w:kern w:val="0"/>
                <w:sz w:val="18"/>
                <w:szCs w:val="18"/>
              </w:rPr>
            </w:pPr>
            <w:r>
              <w:rPr>
                <w:kern w:val="0"/>
                <w:sz w:val="18"/>
                <w:szCs w:val="18"/>
              </w:rPr>
              <w:t>(34.42°N, 118.40°W)</w:t>
            </w:r>
          </w:p>
          <w:p w14:paraId="1FB6FF68" w14:textId="77777777" w:rsidR="00DB55A1" w:rsidRDefault="00DB55A1">
            <w:pPr>
              <w:spacing w:after="20" w:line="240" w:lineRule="auto"/>
              <w:rPr>
                <w:kern w:val="0"/>
                <w:sz w:val="18"/>
                <w:szCs w:val="18"/>
              </w:rPr>
            </w:pPr>
          </w:p>
        </w:tc>
        <w:tc>
          <w:tcPr>
            <w:tcW w:w="2552" w:type="dxa"/>
          </w:tcPr>
          <w:p w14:paraId="4A710A01" w14:textId="77777777" w:rsidR="00DB55A1" w:rsidRDefault="00000000">
            <w:pPr>
              <w:pStyle w:val="ListParagraph"/>
              <w:numPr>
                <w:ilvl w:val="0"/>
                <w:numId w:val="2"/>
              </w:numPr>
              <w:spacing w:after="20" w:line="240" w:lineRule="auto"/>
              <w:rPr>
                <w:kern w:val="0"/>
                <w:sz w:val="18"/>
                <w:szCs w:val="18"/>
              </w:rPr>
            </w:pPr>
            <w:r>
              <w:rPr>
                <w:kern w:val="0"/>
                <w:sz w:val="18"/>
                <w:szCs w:val="18"/>
              </w:rPr>
              <w:t>Four 5-story wings pulled away from the main building and three of them toppled at Olive View.</w:t>
            </w:r>
          </w:p>
          <w:p w14:paraId="6D999E4E" w14:textId="77777777" w:rsidR="00DB55A1" w:rsidRDefault="00DB55A1">
            <w:pPr>
              <w:spacing w:after="20" w:line="240" w:lineRule="auto"/>
              <w:rPr>
                <w:kern w:val="0"/>
                <w:sz w:val="18"/>
                <w:szCs w:val="18"/>
              </w:rPr>
            </w:pPr>
          </w:p>
        </w:tc>
        <w:tc>
          <w:tcPr>
            <w:tcW w:w="992" w:type="dxa"/>
          </w:tcPr>
          <w:p w14:paraId="395AFD4A" w14:textId="77777777" w:rsidR="00DB55A1" w:rsidRDefault="00000000">
            <w:pPr>
              <w:spacing w:after="20" w:line="240" w:lineRule="auto"/>
              <w:rPr>
                <w:kern w:val="0"/>
                <w:sz w:val="18"/>
                <w:szCs w:val="18"/>
              </w:rPr>
            </w:pPr>
            <w:r>
              <w:rPr>
                <w:kern w:val="0"/>
                <w:sz w:val="18"/>
                <w:szCs w:val="18"/>
              </w:rPr>
              <w:t xml:space="preserve">$500 million </w:t>
            </w:r>
          </w:p>
          <w:p w14:paraId="72B3C962" w14:textId="77777777" w:rsidR="00DB55A1" w:rsidRDefault="00000000">
            <w:pPr>
              <w:spacing w:after="20" w:line="240" w:lineRule="auto"/>
              <w:rPr>
                <w:kern w:val="0"/>
                <w:sz w:val="18"/>
                <w:szCs w:val="18"/>
              </w:rPr>
            </w:pPr>
            <w:r>
              <w:rPr>
                <w:kern w:val="0"/>
                <w:sz w:val="18"/>
                <w:szCs w:val="18"/>
              </w:rPr>
              <w:t>(1971)</w:t>
            </w:r>
          </w:p>
        </w:tc>
        <w:tc>
          <w:tcPr>
            <w:tcW w:w="2410" w:type="dxa"/>
          </w:tcPr>
          <w:p w14:paraId="7641BC12"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2382" w:type="dxa"/>
          </w:tcPr>
          <w:p w14:paraId="52D8E7F6" w14:textId="77777777" w:rsidR="00DB55A1" w:rsidRDefault="00000000">
            <w:pPr>
              <w:pStyle w:val="ListParagraph"/>
              <w:numPr>
                <w:ilvl w:val="0"/>
                <w:numId w:val="2"/>
              </w:numPr>
              <w:spacing w:after="20" w:line="240" w:lineRule="auto"/>
              <w:rPr>
                <w:kern w:val="0"/>
                <w:sz w:val="18"/>
                <w:szCs w:val="18"/>
              </w:rPr>
            </w:pPr>
            <w:r>
              <w:rPr>
                <w:kern w:val="0"/>
                <w:sz w:val="18"/>
                <w:szCs w:val="18"/>
              </w:rPr>
              <w:t>64 fatalities.</w:t>
            </w:r>
          </w:p>
          <w:p w14:paraId="6647B815" w14:textId="77777777" w:rsidR="00DB55A1" w:rsidRDefault="00000000">
            <w:pPr>
              <w:pStyle w:val="ListParagraph"/>
              <w:numPr>
                <w:ilvl w:val="0"/>
                <w:numId w:val="2"/>
              </w:numPr>
              <w:spacing w:after="20" w:line="240" w:lineRule="auto"/>
              <w:rPr>
                <w:kern w:val="0"/>
                <w:sz w:val="18"/>
                <w:szCs w:val="18"/>
              </w:rPr>
            </w:pPr>
            <w:r>
              <w:rPr>
                <w:kern w:val="0"/>
                <w:sz w:val="18"/>
                <w:szCs w:val="18"/>
              </w:rPr>
              <w:t>Two buildings at the San Fernando Veterans Administration Hospital were destroyed.</w:t>
            </w:r>
          </w:p>
          <w:p w14:paraId="686DF729" w14:textId="77777777" w:rsidR="00DB55A1" w:rsidRDefault="00DB55A1">
            <w:pPr>
              <w:spacing w:after="20" w:line="240" w:lineRule="auto"/>
              <w:rPr>
                <w:kern w:val="0"/>
                <w:sz w:val="18"/>
                <w:szCs w:val="18"/>
              </w:rPr>
            </w:pPr>
          </w:p>
        </w:tc>
        <w:tc>
          <w:tcPr>
            <w:tcW w:w="1020" w:type="dxa"/>
          </w:tcPr>
          <w:p w14:paraId="5DAFD18F" w14:textId="77777777" w:rsidR="00DB55A1" w:rsidRDefault="00000000">
            <w:pPr>
              <w:spacing w:after="20" w:line="240" w:lineRule="auto"/>
              <w:jc w:val="both"/>
              <w:rPr>
                <w:kern w:val="0"/>
                <w:sz w:val="18"/>
                <w:szCs w:val="18"/>
              </w:rPr>
            </w:pPr>
            <w:r>
              <w:rPr>
                <w:kern w:val="0"/>
                <w:sz w:val="18"/>
                <w:szCs w:val="18"/>
              </w:rPr>
              <w:t>(USGS 2021)</w:t>
            </w:r>
          </w:p>
        </w:tc>
      </w:tr>
      <w:tr w:rsidR="00DB55A1" w14:paraId="0DF2DC80" w14:textId="77777777">
        <w:trPr>
          <w:trHeight w:val="2869"/>
        </w:trPr>
        <w:tc>
          <w:tcPr>
            <w:tcW w:w="1696" w:type="dxa"/>
          </w:tcPr>
          <w:p w14:paraId="5BA8B6B6" w14:textId="77777777" w:rsidR="00DB55A1" w:rsidRDefault="00000000">
            <w:pPr>
              <w:spacing w:after="20" w:line="240" w:lineRule="auto"/>
              <w:jc w:val="center"/>
              <w:rPr>
                <w:kern w:val="0"/>
                <w:sz w:val="18"/>
                <w:szCs w:val="18"/>
              </w:rPr>
            </w:pPr>
            <w:r>
              <w:rPr>
                <w:kern w:val="0"/>
                <w:sz w:val="18"/>
                <w:szCs w:val="18"/>
              </w:rPr>
              <w:t xml:space="preserve">1989 Loma </w:t>
            </w:r>
            <w:proofErr w:type="spellStart"/>
            <w:r>
              <w:rPr>
                <w:kern w:val="0"/>
                <w:sz w:val="18"/>
                <w:szCs w:val="18"/>
              </w:rPr>
              <w:t>Prieta</w:t>
            </w:r>
            <w:proofErr w:type="spellEnd"/>
            <w:r>
              <w:rPr>
                <w:kern w:val="0"/>
                <w:sz w:val="18"/>
                <w:szCs w:val="18"/>
              </w:rPr>
              <w:t xml:space="preserve"> </w:t>
            </w:r>
          </w:p>
          <w:p w14:paraId="72765CC0" w14:textId="77777777" w:rsidR="00DB55A1" w:rsidRDefault="00000000">
            <w:pPr>
              <w:spacing w:after="20" w:line="240" w:lineRule="auto"/>
              <w:jc w:val="center"/>
              <w:rPr>
                <w:kern w:val="0"/>
                <w:sz w:val="18"/>
                <w:szCs w:val="18"/>
              </w:rPr>
            </w:pPr>
            <w:r>
              <w:rPr>
                <w:kern w:val="0"/>
                <w:sz w:val="18"/>
                <w:szCs w:val="18"/>
              </w:rPr>
              <w:t>(California)</w:t>
            </w:r>
          </w:p>
        </w:tc>
        <w:tc>
          <w:tcPr>
            <w:tcW w:w="1843" w:type="dxa"/>
          </w:tcPr>
          <w:p w14:paraId="41D11C86" w14:textId="77777777" w:rsidR="00DB55A1" w:rsidRDefault="00000000">
            <w:pPr>
              <w:spacing w:after="20" w:line="240" w:lineRule="auto"/>
              <w:rPr>
                <w:kern w:val="0"/>
                <w:sz w:val="18"/>
                <w:szCs w:val="18"/>
              </w:rPr>
            </w:pPr>
            <w:r>
              <w:rPr>
                <w:kern w:val="0"/>
                <w:sz w:val="18"/>
                <w:szCs w:val="18"/>
              </w:rPr>
              <w:t xml:space="preserve">6.9, and </w:t>
            </w:r>
          </w:p>
          <w:p w14:paraId="0E401461" w14:textId="77777777" w:rsidR="00DB55A1" w:rsidRDefault="00000000">
            <w:pPr>
              <w:spacing w:after="20" w:line="240" w:lineRule="auto"/>
              <w:rPr>
                <w:kern w:val="0"/>
                <w:sz w:val="18"/>
                <w:szCs w:val="18"/>
              </w:rPr>
            </w:pPr>
            <w:r>
              <w:rPr>
                <w:kern w:val="0"/>
                <w:sz w:val="18"/>
                <w:szCs w:val="18"/>
              </w:rPr>
              <w:t xml:space="preserve">Loma </w:t>
            </w:r>
            <w:proofErr w:type="spellStart"/>
            <w:r>
              <w:rPr>
                <w:kern w:val="0"/>
                <w:sz w:val="18"/>
                <w:szCs w:val="18"/>
              </w:rPr>
              <w:t>Prieta</w:t>
            </w:r>
            <w:proofErr w:type="spellEnd"/>
            <w:r>
              <w:rPr>
                <w:kern w:val="0"/>
                <w:sz w:val="18"/>
                <w:szCs w:val="18"/>
              </w:rPr>
              <w:t xml:space="preserve"> </w:t>
            </w:r>
          </w:p>
          <w:p w14:paraId="4B5A7C98" w14:textId="77777777" w:rsidR="00DB55A1" w:rsidRDefault="00000000">
            <w:pPr>
              <w:spacing w:after="20" w:line="240" w:lineRule="auto"/>
              <w:rPr>
                <w:kern w:val="0"/>
                <w:sz w:val="18"/>
                <w:szCs w:val="18"/>
              </w:rPr>
            </w:pPr>
            <w:r>
              <w:rPr>
                <w:kern w:val="0"/>
                <w:sz w:val="18"/>
                <w:szCs w:val="18"/>
              </w:rPr>
              <w:t>(37.04°N, 121.88°W</w:t>
            </w:r>
            <w:commentRangeStart w:id="360"/>
            <w:commentRangeEnd w:id="360"/>
            <w:r>
              <w:rPr>
                <w:rStyle w:val="CommentReference"/>
              </w:rPr>
              <w:commentReference w:id="360"/>
            </w:r>
            <w:r>
              <w:rPr>
                <w:kern w:val="0"/>
                <w:sz w:val="18"/>
                <w:szCs w:val="18"/>
              </w:rPr>
              <w:t>)</w:t>
            </w:r>
          </w:p>
          <w:p w14:paraId="3B52F792" w14:textId="77777777" w:rsidR="00DB55A1" w:rsidRDefault="00DB55A1">
            <w:pPr>
              <w:spacing w:after="20" w:line="240" w:lineRule="auto"/>
              <w:rPr>
                <w:kern w:val="0"/>
                <w:sz w:val="18"/>
                <w:szCs w:val="18"/>
              </w:rPr>
            </w:pPr>
          </w:p>
        </w:tc>
        <w:tc>
          <w:tcPr>
            <w:tcW w:w="2552" w:type="dxa"/>
          </w:tcPr>
          <w:p w14:paraId="78F07C05"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18,306 houses were damaged and 963 were destroyed. 2,575 businesses were damaged and 147 were destroyed. </w:t>
            </w:r>
          </w:p>
          <w:p w14:paraId="3CD2BFCE" w14:textId="77777777" w:rsidR="00DB55A1" w:rsidRDefault="00DB55A1">
            <w:pPr>
              <w:pStyle w:val="ListParagraph"/>
              <w:numPr>
                <w:ilvl w:val="0"/>
                <w:numId w:val="2"/>
              </w:numPr>
              <w:spacing w:after="20" w:line="240" w:lineRule="auto"/>
              <w:rPr>
                <w:kern w:val="0"/>
                <w:sz w:val="18"/>
                <w:szCs w:val="18"/>
              </w:rPr>
            </w:pPr>
          </w:p>
        </w:tc>
        <w:tc>
          <w:tcPr>
            <w:tcW w:w="992" w:type="dxa"/>
          </w:tcPr>
          <w:p w14:paraId="7C152291" w14:textId="77777777" w:rsidR="00DB55A1" w:rsidRDefault="00000000">
            <w:pPr>
              <w:spacing w:after="20" w:line="240" w:lineRule="auto"/>
              <w:rPr>
                <w:kern w:val="0"/>
                <w:sz w:val="18"/>
                <w:szCs w:val="18"/>
              </w:rPr>
            </w:pPr>
            <w:r>
              <w:rPr>
                <w:kern w:val="0"/>
                <w:sz w:val="18"/>
                <w:szCs w:val="18"/>
              </w:rPr>
              <w:t xml:space="preserve">$6.8 billion </w:t>
            </w:r>
          </w:p>
          <w:p w14:paraId="51DC019F" w14:textId="77777777" w:rsidR="00DB55A1" w:rsidRDefault="00000000">
            <w:pPr>
              <w:spacing w:after="20" w:line="240" w:lineRule="auto"/>
              <w:rPr>
                <w:kern w:val="0"/>
                <w:sz w:val="18"/>
                <w:szCs w:val="18"/>
              </w:rPr>
            </w:pPr>
            <w:r>
              <w:rPr>
                <w:kern w:val="0"/>
                <w:sz w:val="18"/>
                <w:szCs w:val="18"/>
              </w:rPr>
              <w:t>(1989)</w:t>
            </w:r>
          </w:p>
        </w:tc>
        <w:tc>
          <w:tcPr>
            <w:tcW w:w="2410" w:type="dxa"/>
          </w:tcPr>
          <w:p w14:paraId="00370EA7" w14:textId="77777777" w:rsidR="00DB55A1" w:rsidRDefault="00000000">
            <w:pPr>
              <w:pStyle w:val="ListParagraph"/>
              <w:numPr>
                <w:ilvl w:val="0"/>
                <w:numId w:val="2"/>
              </w:numPr>
              <w:spacing w:after="20" w:line="240" w:lineRule="auto"/>
              <w:rPr>
                <w:kern w:val="0"/>
                <w:sz w:val="18"/>
                <w:szCs w:val="18"/>
              </w:rPr>
            </w:pPr>
            <w:r>
              <w:rPr>
                <w:kern w:val="0"/>
                <w:sz w:val="18"/>
                <w:szCs w:val="18"/>
              </w:rPr>
              <w:t>Soil liquefaction in San Francisco's Marina District.</w:t>
            </w:r>
          </w:p>
          <w:p w14:paraId="5B39C0A2" w14:textId="77777777" w:rsidR="00DB55A1" w:rsidRDefault="00000000">
            <w:pPr>
              <w:pStyle w:val="ListParagraph"/>
              <w:numPr>
                <w:ilvl w:val="0"/>
                <w:numId w:val="2"/>
              </w:numPr>
              <w:spacing w:after="20" w:line="240" w:lineRule="auto"/>
              <w:rPr>
                <w:kern w:val="0"/>
                <w:sz w:val="18"/>
                <w:szCs w:val="18"/>
              </w:rPr>
            </w:pPr>
            <w:r>
              <w:rPr>
                <w:kern w:val="0"/>
                <w:sz w:val="18"/>
                <w:szCs w:val="18"/>
              </w:rPr>
              <w:t>Vent of a sand volcano produced by liquefaction is about 4 feet.</w:t>
            </w:r>
          </w:p>
        </w:tc>
        <w:tc>
          <w:tcPr>
            <w:tcW w:w="2382" w:type="dxa"/>
          </w:tcPr>
          <w:p w14:paraId="519FE7E2" w14:textId="77777777" w:rsidR="00DB55A1" w:rsidRDefault="00000000">
            <w:pPr>
              <w:pStyle w:val="ListParagraph"/>
              <w:numPr>
                <w:ilvl w:val="0"/>
                <w:numId w:val="2"/>
              </w:numPr>
              <w:spacing w:after="20" w:line="240" w:lineRule="auto"/>
              <w:rPr>
                <w:kern w:val="0"/>
                <w:sz w:val="18"/>
                <w:szCs w:val="18"/>
              </w:rPr>
            </w:pPr>
            <w:r>
              <w:rPr>
                <w:kern w:val="0"/>
                <w:sz w:val="18"/>
                <w:szCs w:val="18"/>
              </w:rPr>
              <w:t>63 fatalities, 3757 were reported injured and 12,053 displaced.</w:t>
            </w:r>
          </w:p>
          <w:p w14:paraId="7E8FB9F1" w14:textId="77777777" w:rsidR="00DB55A1" w:rsidRDefault="00000000">
            <w:pPr>
              <w:pStyle w:val="ListParagraph"/>
              <w:numPr>
                <w:ilvl w:val="0"/>
                <w:numId w:val="2"/>
              </w:numPr>
              <w:spacing w:after="20" w:line="240" w:lineRule="auto"/>
              <w:rPr>
                <w:kern w:val="0"/>
                <w:sz w:val="18"/>
                <w:szCs w:val="18"/>
              </w:rPr>
            </w:pPr>
            <w:r>
              <w:rPr>
                <w:kern w:val="0"/>
                <w:sz w:val="18"/>
                <w:szCs w:val="18"/>
              </w:rPr>
              <w:t>The collapse of the elevated Cypress Structure section of Interstate 880 in Oakland, the collapse of a section of roadbed on the Bay Bridge, and extensive damage to downtown Santa Cruz and San Francisco's Marina District.</w:t>
            </w:r>
          </w:p>
          <w:p w14:paraId="6ADD4184" w14:textId="77777777" w:rsidR="00DB55A1" w:rsidRDefault="00DB55A1">
            <w:pPr>
              <w:spacing w:after="20" w:line="240" w:lineRule="auto"/>
              <w:rPr>
                <w:kern w:val="0"/>
                <w:sz w:val="18"/>
                <w:szCs w:val="18"/>
              </w:rPr>
            </w:pPr>
          </w:p>
          <w:p w14:paraId="4527659B" w14:textId="77777777" w:rsidR="00DB55A1" w:rsidRDefault="00DB55A1">
            <w:pPr>
              <w:spacing w:after="20" w:line="240" w:lineRule="auto"/>
              <w:rPr>
                <w:kern w:val="0"/>
                <w:sz w:val="18"/>
                <w:szCs w:val="18"/>
              </w:rPr>
            </w:pPr>
          </w:p>
        </w:tc>
        <w:tc>
          <w:tcPr>
            <w:tcW w:w="1020" w:type="dxa"/>
          </w:tcPr>
          <w:p w14:paraId="1371C081" w14:textId="77777777" w:rsidR="00DB55A1" w:rsidRDefault="00000000">
            <w:pPr>
              <w:spacing w:after="20" w:line="240" w:lineRule="auto"/>
              <w:jc w:val="both"/>
              <w:rPr>
                <w:kern w:val="0"/>
                <w:sz w:val="18"/>
                <w:szCs w:val="18"/>
              </w:rPr>
            </w:pPr>
            <w:r>
              <w:rPr>
                <w:kern w:val="0"/>
                <w:sz w:val="18"/>
                <w:szCs w:val="18"/>
              </w:rPr>
              <w:t>(CGS 1989)</w:t>
            </w:r>
          </w:p>
        </w:tc>
      </w:tr>
      <w:tr w:rsidR="00DB55A1" w14:paraId="6C01D092" w14:textId="77777777">
        <w:trPr>
          <w:trHeight w:val="3393"/>
        </w:trPr>
        <w:tc>
          <w:tcPr>
            <w:tcW w:w="1696" w:type="dxa"/>
          </w:tcPr>
          <w:p w14:paraId="3901C07D" w14:textId="77777777" w:rsidR="00DB55A1" w:rsidRDefault="00000000">
            <w:pPr>
              <w:spacing w:after="20" w:line="240" w:lineRule="auto"/>
              <w:jc w:val="center"/>
              <w:rPr>
                <w:kern w:val="0"/>
                <w:sz w:val="18"/>
                <w:szCs w:val="18"/>
              </w:rPr>
            </w:pPr>
            <w:commentRangeStart w:id="361"/>
            <w:r>
              <w:rPr>
                <w:kern w:val="0"/>
                <w:sz w:val="18"/>
                <w:szCs w:val="18"/>
              </w:rPr>
              <w:lastRenderedPageBreak/>
              <w:t xml:space="preserve">1994 Northridge </w:t>
            </w:r>
          </w:p>
          <w:p w14:paraId="134258C6" w14:textId="77777777" w:rsidR="00DB55A1" w:rsidRDefault="00000000">
            <w:pPr>
              <w:spacing w:after="20" w:line="240" w:lineRule="auto"/>
              <w:jc w:val="center"/>
              <w:rPr>
                <w:kern w:val="0"/>
                <w:sz w:val="18"/>
                <w:szCs w:val="18"/>
              </w:rPr>
            </w:pPr>
            <w:r>
              <w:rPr>
                <w:kern w:val="0"/>
                <w:sz w:val="18"/>
                <w:szCs w:val="18"/>
              </w:rPr>
              <w:t>(California)</w:t>
            </w:r>
            <w:commentRangeEnd w:id="361"/>
            <w:r>
              <w:rPr>
                <w:rStyle w:val="CommentReference"/>
              </w:rPr>
              <w:commentReference w:id="361"/>
            </w:r>
          </w:p>
          <w:p w14:paraId="07872CFD" w14:textId="77777777" w:rsidR="00DB55A1" w:rsidRDefault="00DB55A1">
            <w:pPr>
              <w:spacing w:after="20" w:line="240" w:lineRule="auto"/>
              <w:jc w:val="center"/>
              <w:rPr>
                <w:kern w:val="0"/>
                <w:sz w:val="18"/>
                <w:szCs w:val="18"/>
              </w:rPr>
            </w:pPr>
          </w:p>
        </w:tc>
        <w:tc>
          <w:tcPr>
            <w:tcW w:w="1843" w:type="dxa"/>
          </w:tcPr>
          <w:p w14:paraId="67D59F61" w14:textId="77777777" w:rsidR="00DB55A1" w:rsidRDefault="00000000">
            <w:pPr>
              <w:spacing w:after="20" w:line="240" w:lineRule="auto"/>
              <w:rPr>
                <w:kern w:val="0"/>
                <w:sz w:val="18"/>
                <w:szCs w:val="18"/>
              </w:rPr>
            </w:pPr>
            <w:commentRangeStart w:id="362"/>
            <w:commentRangeStart w:id="363"/>
            <w:commentRangeStart w:id="364"/>
            <w:r>
              <w:rPr>
                <w:kern w:val="0"/>
                <w:sz w:val="18"/>
                <w:szCs w:val="18"/>
              </w:rPr>
              <w:t>6.7</w:t>
            </w:r>
            <w:commentRangeEnd w:id="362"/>
            <w:r>
              <w:rPr>
                <w:kern w:val="0"/>
                <w:sz w:val="18"/>
                <w:szCs w:val="18"/>
              </w:rPr>
              <w:commentReference w:id="362"/>
            </w:r>
            <w:commentRangeEnd w:id="363"/>
            <w:r>
              <w:rPr>
                <w:rStyle w:val="CommentReference"/>
              </w:rPr>
              <w:commentReference w:id="363"/>
            </w:r>
            <w:commentRangeEnd w:id="364"/>
            <w:r>
              <w:rPr>
                <w:rStyle w:val="CommentReference"/>
              </w:rPr>
              <w:commentReference w:id="364"/>
            </w:r>
            <w:r>
              <w:rPr>
                <w:kern w:val="0"/>
                <w:sz w:val="18"/>
                <w:szCs w:val="18"/>
              </w:rPr>
              <w:t>, and</w:t>
            </w:r>
          </w:p>
          <w:p w14:paraId="0E90AB0C" w14:textId="77777777" w:rsidR="00DB55A1" w:rsidRDefault="00000000">
            <w:pPr>
              <w:spacing w:after="20" w:line="240" w:lineRule="auto"/>
              <w:rPr>
                <w:kern w:val="0"/>
                <w:sz w:val="18"/>
                <w:szCs w:val="18"/>
              </w:rPr>
            </w:pPr>
            <w:r>
              <w:rPr>
                <w:kern w:val="0"/>
                <w:sz w:val="18"/>
                <w:szCs w:val="18"/>
              </w:rPr>
              <w:t xml:space="preserve">Northridge </w:t>
            </w:r>
          </w:p>
          <w:p w14:paraId="5EFE922C" w14:textId="77777777" w:rsidR="00DB55A1" w:rsidRDefault="00000000">
            <w:pPr>
              <w:spacing w:after="20" w:line="240" w:lineRule="auto"/>
              <w:rPr>
                <w:kern w:val="0"/>
                <w:sz w:val="18"/>
                <w:szCs w:val="18"/>
              </w:rPr>
            </w:pPr>
            <w:r>
              <w:rPr>
                <w:kern w:val="0"/>
                <w:sz w:val="18"/>
                <w:szCs w:val="18"/>
              </w:rPr>
              <w:t>(34.21° N, 118.54°W)</w:t>
            </w:r>
          </w:p>
        </w:tc>
        <w:tc>
          <w:tcPr>
            <w:tcW w:w="2552" w:type="dxa"/>
          </w:tcPr>
          <w:p w14:paraId="673A7F45"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82,000 residential and commercial units and 5,400 mobile homes were damaged or destroyed. </w:t>
            </w:r>
          </w:p>
          <w:p w14:paraId="4A315960" w14:textId="77777777" w:rsidR="00DB55A1" w:rsidRDefault="00000000">
            <w:pPr>
              <w:pStyle w:val="ListParagraph"/>
              <w:numPr>
                <w:ilvl w:val="0"/>
                <w:numId w:val="2"/>
              </w:numPr>
              <w:spacing w:after="20" w:line="240" w:lineRule="auto"/>
              <w:rPr>
                <w:kern w:val="0"/>
                <w:sz w:val="18"/>
                <w:szCs w:val="18"/>
              </w:rPr>
            </w:pPr>
            <w:r>
              <w:rPr>
                <w:kern w:val="0"/>
                <w:sz w:val="18"/>
                <w:szCs w:val="18"/>
              </w:rPr>
              <w:t>About 200 large steel frame buildings suffered severe structural damages, nine parking structures collapsed, and nine local hospitals had structural and nonstructural system failures.</w:t>
            </w:r>
          </w:p>
          <w:p w14:paraId="623E9383" w14:textId="77777777" w:rsidR="00DB55A1" w:rsidRDefault="00000000">
            <w:pPr>
              <w:pStyle w:val="ListParagraph"/>
              <w:numPr>
                <w:ilvl w:val="0"/>
                <w:numId w:val="2"/>
              </w:numPr>
              <w:spacing w:after="20" w:line="240" w:lineRule="auto"/>
              <w:rPr>
                <w:kern w:val="0"/>
                <w:sz w:val="18"/>
                <w:szCs w:val="18"/>
              </w:rPr>
            </w:pPr>
            <w:r>
              <w:rPr>
                <w:kern w:val="0"/>
                <w:sz w:val="18"/>
                <w:szCs w:val="18"/>
              </w:rPr>
              <w:t>Seven major freeway bridges in the area collapsed, and 212 were damaged.</w:t>
            </w:r>
          </w:p>
        </w:tc>
        <w:tc>
          <w:tcPr>
            <w:tcW w:w="992" w:type="dxa"/>
          </w:tcPr>
          <w:p w14:paraId="15ADE80D" w14:textId="77777777" w:rsidR="00DB55A1" w:rsidRDefault="00000000">
            <w:pPr>
              <w:spacing w:after="20" w:line="240" w:lineRule="auto"/>
              <w:rPr>
                <w:kern w:val="0"/>
                <w:sz w:val="18"/>
                <w:szCs w:val="18"/>
              </w:rPr>
            </w:pPr>
            <w:r>
              <w:rPr>
                <w:kern w:val="0"/>
                <w:sz w:val="18"/>
                <w:szCs w:val="18"/>
              </w:rPr>
              <w:t>$49 billion</w:t>
            </w:r>
          </w:p>
          <w:p w14:paraId="4BABFDEF" w14:textId="77777777" w:rsidR="00DB55A1" w:rsidRDefault="00000000">
            <w:pPr>
              <w:spacing w:after="20" w:line="240" w:lineRule="auto"/>
              <w:rPr>
                <w:kern w:val="0"/>
                <w:sz w:val="18"/>
                <w:szCs w:val="18"/>
              </w:rPr>
            </w:pPr>
            <w:r>
              <w:rPr>
                <w:kern w:val="0"/>
                <w:sz w:val="18"/>
                <w:szCs w:val="18"/>
              </w:rPr>
              <w:t>(1994)</w:t>
            </w:r>
          </w:p>
        </w:tc>
        <w:tc>
          <w:tcPr>
            <w:tcW w:w="2410" w:type="dxa"/>
          </w:tcPr>
          <w:p w14:paraId="2039910B"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2382" w:type="dxa"/>
          </w:tcPr>
          <w:p w14:paraId="5B7E16F4" w14:textId="77777777" w:rsidR="00DB55A1" w:rsidRDefault="00000000">
            <w:pPr>
              <w:pStyle w:val="ListParagraph"/>
              <w:numPr>
                <w:ilvl w:val="0"/>
                <w:numId w:val="2"/>
              </w:numPr>
              <w:spacing w:after="20" w:line="240" w:lineRule="auto"/>
              <w:rPr>
                <w:kern w:val="0"/>
                <w:sz w:val="18"/>
                <w:szCs w:val="18"/>
              </w:rPr>
            </w:pPr>
            <w:r>
              <w:rPr>
                <w:kern w:val="0"/>
                <w:sz w:val="18"/>
                <w:szCs w:val="18"/>
              </w:rPr>
              <w:t>57 fatalities and over 9,000 injuries. 125,000 people became temporarily homeless.</w:t>
            </w:r>
          </w:p>
          <w:p w14:paraId="0F43852E" w14:textId="77777777" w:rsidR="00DB55A1" w:rsidRDefault="00DB55A1">
            <w:pPr>
              <w:spacing w:after="20" w:line="240" w:lineRule="auto"/>
              <w:rPr>
                <w:kern w:val="0"/>
                <w:sz w:val="18"/>
                <w:szCs w:val="18"/>
              </w:rPr>
            </w:pPr>
          </w:p>
        </w:tc>
        <w:tc>
          <w:tcPr>
            <w:tcW w:w="1020" w:type="dxa"/>
          </w:tcPr>
          <w:p w14:paraId="2C58F6D3" w14:textId="77777777" w:rsidR="00DB55A1" w:rsidRDefault="00000000">
            <w:pPr>
              <w:spacing w:after="20" w:line="240" w:lineRule="auto"/>
              <w:jc w:val="both"/>
              <w:rPr>
                <w:kern w:val="0"/>
                <w:sz w:val="18"/>
                <w:szCs w:val="18"/>
              </w:rPr>
            </w:pPr>
            <w:r>
              <w:rPr>
                <w:kern w:val="0"/>
                <w:sz w:val="18"/>
                <w:szCs w:val="18"/>
              </w:rPr>
              <w:t>(</w:t>
            </w:r>
            <w:proofErr w:type="spellStart"/>
            <w:r>
              <w:rPr>
                <w:kern w:val="0"/>
                <w:sz w:val="18"/>
                <w:szCs w:val="18"/>
              </w:rPr>
              <w:t>ECA</w:t>
            </w:r>
            <w:proofErr w:type="spellEnd"/>
            <w:r>
              <w:rPr>
                <w:kern w:val="0"/>
                <w:sz w:val="18"/>
                <w:szCs w:val="18"/>
              </w:rPr>
              <w:t xml:space="preserve"> 2014)</w:t>
            </w:r>
          </w:p>
        </w:tc>
      </w:tr>
    </w:tbl>
    <w:p w14:paraId="1CAB5BAA" w14:textId="77777777" w:rsidR="00DB55A1" w:rsidRDefault="00DB55A1"/>
    <w:p w14:paraId="74E84E83" w14:textId="77777777" w:rsidR="00DB55A1" w:rsidRDefault="00000000" w:rsidP="00242B46">
      <w:r>
        <w:t>Discussion on Hurricanes</w:t>
      </w:r>
    </w:p>
    <w:p w14:paraId="0F18FBEB" w14:textId="77777777" w:rsidR="00DB55A1" w:rsidRDefault="00000000">
      <w:pPr>
        <w:pStyle w:val="Heading2"/>
      </w:pPr>
      <w:r>
        <w:t>Table 2: List of Major Hurricane Disasters (100 years)</w:t>
      </w:r>
    </w:p>
    <w:tbl>
      <w:tblPr>
        <w:tblStyle w:val="TableGrid"/>
        <w:tblW w:w="4505" w:type="pct"/>
        <w:tblLook w:val="04A0" w:firstRow="1" w:lastRow="0" w:firstColumn="1" w:lastColumn="0" w:noHBand="0" w:noVBand="1"/>
      </w:tblPr>
      <w:tblGrid>
        <w:gridCol w:w="1257"/>
        <w:gridCol w:w="1296"/>
        <w:gridCol w:w="2442"/>
        <w:gridCol w:w="976"/>
        <w:gridCol w:w="2392"/>
        <w:gridCol w:w="1970"/>
        <w:gridCol w:w="1335"/>
      </w:tblGrid>
      <w:tr w:rsidR="00DB55A1" w14:paraId="55366A10" w14:textId="77777777">
        <w:trPr>
          <w:trHeight w:val="452"/>
        </w:trPr>
        <w:tc>
          <w:tcPr>
            <w:tcW w:w="539" w:type="pct"/>
          </w:tcPr>
          <w:p w14:paraId="4C85114E" w14:textId="77777777" w:rsidR="00DB55A1" w:rsidRDefault="00000000">
            <w:pPr>
              <w:spacing w:after="20" w:line="240" w:lineRule="auto"/>
              <w:jc w:val="center"/>
              <w:rPr>
                <w:b/>
                <w:bCs/>
                <w:kern w:val="0"/>
                <w:sz w:val="18"/>
                <w:szCs w:val="18"/>
              </w:rPr>
            </w:pPr>
            <w:r>
              <w:rPr>
                <w:b/>
                <w:bCs/>
                <w:kern w:val="0"/>
                <w:sz w:val="18"/>
                <w:szCs w:val="18"/>
              </w:rPr>
              <w:t>Hurricane and Location</w:t>
            </w:r>
          </w:p>
        </w:tc>
        <w:tc>
          <w:tcPr>
            <w:tcW w:w="555" w:type="pct"/>
          </w:tcPr>
          <w:p w14:paraId="27F5BA40" w14:textId="77777777" w:rsidR="00DB55A1" w:rsidRDefault="00000000">
            <w:pPr>
              <w:spacing w:after="20" w:line="240" w:lineRule="auto"/>
              <w:jc w:val="center"/>
              <w:rPr>
                <w:b/>
                <w:bCs/>
                <w:kern w:val="0"/>
                <w:sz w:val="18"/>
                <w:szCs w:val="18"/>
              </w:rPr>
            </w:pPr>
            <w:r>
              <w:rPr>
                <w:b/>
                <w:bCs/>
                <w:kern w:val="0"/>
                <w:sz w:val="18"/>
                <w:szCs w:val="18"/>
              </w:rPr>
              <w:t>Category and</w:t>
            </w:r>
          </w:p>
          <w:p w14:paraId="18F6E5B8" w14:textId="77777777" w:rsidR="00DB55A1" w:rsidRDefault="00000000">
            <w:pPr>
              <w:spacing w:after="20" w:line="240" w:lineRule="auto"/>
              <w:jc w:val="center"/>
              <w:rPr>
                <w:b/>
                <w:bCs/>
                <w:kern w:val="0"/>
                <w:sz w:val="18"/>
                <w:szCs w:val="18"/>
              </w:rPr>
            </w:pPr>
            <w:r>
              <w:rPr>
                <w:b/>
                <w:bCs/>
                <w:kern w:val="0"/>
                <w:sz w:val="18"/>
                <w:szCs w:val="18"/>
              </w:rPr>
              <w:t>Coordinate (x, y) for plotting in GIS</w:t>
            </w:r>
            <w:commentRangeStart w:id="365"/>
            <w:commentRangeEnd w:id="365"/>
            <w:r>
              <w:rPr>
                <w:b/>
                <w:bCs/>
                <w:kern w:val="0"/>
                <w:sz w:val="18"/>
                <w:szCs w:val="18"/>
              </w:rPr>
              <w:commentReference w:id="365"/>
            </w:r>
            <w:r>
              <w:rPr>
                <w:b/>
                <w:bCs/>
                <w:kern w:val="0"/>
                <w:sz w:val="18"/>
                <w:szCs w:val="18"/>
              </w:rPr>
              <w:t xml:space="preserve"> </w:t>
            </w:r>
          </w:p>
          <w:p w14:paraId="3264CFCB" w14:textId="77777777" w:rsidR="00DB55A1" w:rsidRDefault="00DB55A1">
            <w:pPr>
              <w:spacing w:after="20" w:line="240" w:lineRule="auto"/>
              <w:jc w:val="center"/>
              <w:rPr>
                <w:b/>
                <w:bCs/>
                <w:kern w:val="0"/>
                <w:sz w:val="18"/>
                <w:szCs w:val="18"/>
              </w:rPr>
            </w:pPr>
          </w:p>
        </w:tc>
        <w:tc>
          <w:tcPr>
            <w:tcW w:w="1047" w:type="pct"/>
          </w:tcPr>
          <w:p w14:paraId="60847390" w14:textId="77777777" w:rsidR="00DB55A1" w:rsidRDefault="00000000">
            <w:pPr>
              <w:spacing w:after="20" w:line="240" w:lineRule="auto"/>
              <w:jc w:val="center"/>
              <w:rPr>
                <w:b/>
                <w:bCs/>
                <w:kern w:val="0"/>
                <w:sz w:val="18"/>
                <w:szCs w:val="18"/>
              </w:rPr>
            </w:pPr>
            <w:r>
              <w:rPr>
                <w:b/>
                <w:bCs/>
                <w:kern w:val="0"/>
                <w:sz w:val="18"/>
                <w:szCs w:val="18"/>
              </w:rPr>
              <w:t>Physical Loss description</w:t>
            </w:r>
          </w:p>
        </w:tc>
        <w:tc>
          <w:tcPr>
            <w:tcW w:w="418" w:type="pct"/>
          </w:tcPr>
          <w:p w14:paraId="54524CD4" w14:textId="77777777" w:rsidR="00DB55A1" w:rsidRDefault="00000000">
            <w:pPr>
              <w:spacing w:after="20" w:line="240" w:lineRule="auto"/>
              <w:jc w:val="center"/>
              <w:rPr>
                <w:b/>
                <w:bCs/>
                <w:kern w:val="0"/>
                <w:sz w:val="18"/>
                <w:szCs w:val="18"/>
              </w:rPr>
            </w:pPr>
            <w:r>
              <w:rPr>
                <w:b/>
                <w:bCs/>
                <w:kern w:val="0"/>
                <w:sz w:val="18"/>
                <w:szCs w:val="18"/>
              </w:rPr>
              <w:t>Economic Loss</w:t>
            </w:r>
          </w:p>
          <w:p w14:paraId="745A41F8" w14:textId="77777777" w:rsidR="00DB55A1" w:rsidRDefault="00000000">
            <w:pPr>
              <w:spacing w:after="20" w:line="240" w:lineRule="auto"/>
              <w:jc w:val="center"/>
              <w:rPr>
                <w:b/>
                <w:bCs/>
                <w:kern w:val="0"/>
                <w:sz w:val="18"/>
                <w:szCs w:val="18"/>
              </w:rPr>
            </w:pPr>
            <w:r>
              <w:rPr>
                <w:rFonts w:hint="eastAsia"/>
                <w:b/>
                <w:bCs/>
                <w:kern w:val="0"/>
                <w:sz w:val="18"/>
                <w:szCs w:val="18"/>
              </w:rPr>
              <w:t>(</w:t>
            </w:r>
            <w:r>
              <w:rPr>
                <w:b/>
                <w:bCs/>
                <w:kern w:val="0"/>
                <w:sz w:val="18"/>
                <w:szCs w:val="18"/>
              </w:rPr>
              <w:t>Billions of USD)</w:t>
            </w:r>
          </w:p>
        </w:tc>
        <w:tc>
          <w:tcPr>
            <w:tcW w:w="1025" w:type="pct"/>
          </w:tcPr>
          <w:p w14:paraId="45A1C8F2" w14:textId="77777777" w:rsidR="00DB55A1" w:rsidRDefault="00000000">
            <w:pPr>
              <w:spacing w:after="20" w:line="240" w:lineRule="auto"/>
              <w:jc w:val="center"/>
              <w:rPr>
                <w:b/>
                <w:bCs/>
                <w:kern w:val="0"/>
                <w:sz w:val="18"/>
                <w:szCs w:val="18"/>
              </w:rPr>
            </w:pPr>
            <w:r>
              <w:rPr>
                <w:b/>
                <w:bCs/>
                <w:kern w:val="0"/>
                <w:sz w:val="18"/>
                <w:szCs w:val="18"/>
              </w:rPr>
              <w:t>Environmental Loss</w:t>
            </w:r>
          </w:p>
        </w:tc>
        <w:tc>
          <w:tcPr>
            <w:tcW w:w="844" w:type="pct"/>
          </w:tcPr>
          <w:p w14:paraId="6AA6BD82" w14:textId="77777777" w:rsidR="00DB55A1" w:rsidRDefault="00000000">
            <w:pPr>
              <w:spacing w:after="20" w:line="240" w:lineRule="auto"/>
              <w:jc w:val="center"/>
              <w:rPr>
                <w:b/>
                <w:bCs/>
                <w:kern w:val="0"/>
                <w:sz w:val="18"/>
                <w:szCs w:val="18"/>
              </w:rPr>
            </w:pPr>
            <w:commentRangeStart w:id="366"/>
            <w:r>
              <w:rPr>
                <w:b/>
                <w:bCs/>
                <w:kern w:val="0"/>
                <w:sz w:val="18"/>
                <w:szCs w:val="18"/>
              </w:rPr>
              <w:t xml:space="preserve">Social </w:t>
            </w:r>
            <w:commentRangeEnd w:id="366"/>
            <w:r>
              <w:rPr>
                <w:rStyle w:val="CommentReference"/>
              </w:rPr>
              <w:commentReference w:id="366"/>
            </w:r>
            <w:r>
              <w:rPr>
                <w:b/>
                <w:bCs/>
                <w:kern w:val="0"/>
                <w:sz w:val="18"/>
                <w:szCs w:val="18"/>
              </w:rPr>
              <w:t>Impacts</w:t>
            </w:r>
          </w:p>
        </w:tc>
        <w:tc>
          <w:tcPr>
            <w:tcW w:w="572" w:type="pct"/>
          </w:tcPr>
          <w:p w14:paraId="2082CE70" w14:textId="77777777" w:rsidR="00DB55A1" w:rsidRDefault="00000000">
            <w:pPr>
              <w:spacing w:after="20" w:line="240" w:lineRule="auto"/>
              <w:jc w:val="center"/>
              <w:rPr>
                <w:b/>
                <w:bCs/>
                <w:kern w:val="0"/>
                <w:sz w:val="18"/>
                <w:szCs w:val="18"/>
              </w:rPr>
            </w:pPr>
            <w:r>
              <w:rPr>
                <w:b/>
                <w:bCs/>
                <w:kern w:val="0"/>
                <w:sz w:val="18"/>
                <w:szCs w:val="18"/>
              </w:rPr>
              <w:t>References</w:t>
            </w:r>
          </w:p>
        </w:tc>
      </w:tr>
      <w:tr w:rsidR="00DB55A1" w14:paraId="2E571226" w14:textId="77777777">
        <w:tc>
          <w:tcPr>
            <w:tcW w:w="539" w:type="pct"/>
          </w:tcPr>
          <w:p w14:paraId="238FDDAD" w14:textId="77777777" w:rsidR="00DB55A1" w:rsidRDefault="00000000">
            <w:pPr>
              <w:spacing w:after="20" w:line="240" w:lineRule="auto"/>
              <w:jc w:val="center"/>
              <w:rPr>
                <w:kern w:val="0"/>
                <w:sz w:val="18"/>
                <w:szCs w:val="18"/>
              </w:rPr>
            </w:pPr>
            <w:r>
              <w:rPr>
                <w:kern w:val="0"/>
                <w:sz w:val="18"/>
                <w:szCs w:val="18"/>
              </w:rPr>
              <w:t>Hurricane Betsy (1965)</w:t>
            </w:r>
          </w:p>
          <w:p w14:paraId="613804F8" w14:textId="77777777" w:rsidR="00DB55A1" w:rsidRDefault="00000000">
            <w:pPr>
              <w:spacing w:after="20" w:line="240" w:lineRule="auto"/>
              <w:jc w:val="center"/>
              <w:rPr>
                <w:kern w:val="0"/>
                <w:sz w:val="18"/>
                <w:szCs w:val="18"/>
              </w:rPr>
            </w:pPr>
            <w:r>
              <w:rPr>
                <w:kern w:val="0"/>
                <w:sz w:val="18"/>
                <w:szCs w:val="18"/>
              </w:rPr>
              <w:t>(FL, LA)</w:t>
            </w:r>
          </w:p>
        </w:tc>
        <w:tc>
          <w:tcPr>
            <w:tcW w:w="555" w:type="pct"/>
          </w:tcPr>
          <w:p w14:paraId="3D23971A" w14:textId="77777777" w:rsidR="00DB55A1" w:rsidRDefault="00000000">
            <w:pPr>
              <w:spacing w:after="20" w:line="240" w:lineRule="auto"/>
              <w:rPr>
                <w:kern w:val="0"/>
                <w:sz w:val="18"/>
                <w:szCs w:val="18"/>
              </w:rPr>
            </w:pPr>
            <w:r>
              <w:rPr>
                <w:kern w:val="0"/>
                <w:sz w:val="18"/>
                <w:szCs w:val="18"/>
              </w:rPr>
              <w:t>Category 4, and</w:t>
            </w:r>
          </w:p>
          <w:p w14:paraId="1968A7B3" w14:textId="77777777" w:rsidR="00DB55A1" w:rsidRDefault="00000000">
            <w:pPr>
              <w:spacing w:after="20" w:line="240" w:lineRule="auto"/>
              <w:rPr>
                <w:kern w:val="0"/>
                <w:sz w:val="18"/>
                <w:szCs w:val="18"/>
              </w:rPr>
            </w:pPr>
            <w:r>
              <w:rPr>
                <w:kern w:val="0"/>
                <w:sz w:val="18"/>
                <w:szCs w:val="18"/>
              </w:rPr>
              <w:t>Grand Isle</w:t>
            </w:r>
          </w:p>
          <w:p w14:paraId="5EF63D0A" w14:textId="77777777" w:rsidR="00DB55A1" w:rsidRDefault="00000000">
            <w:pPr>
              <w:spacing w:after="20" w:line="240" w:lineRule="auto"/>
              <w:rPr>
                <w:kern w:val="0"/>
                <w:sz w:val="18"/>
                <w:szCs w:val="18"/>
              </w:rPr>
            </w:pPr>
            <w:r>
              <w:rPr>
                <w:kern w:val="0"/>
                <w:sz w:val="18"/>
                <w:szCs w:val="18"/>
              </w:rPr>
              <w:t>(29.233°N, 89.999°W)</w:t>
            </w:r>
          </w:p>
        </w:tc>
        <w:tc>
          <w:tcPr>
            <w:tcW w:w="1047" w:type="pct"/>
          </w:tcPr>
          <w:p w14:paraId="27909F9F" w14:textId="77777777" w:rsidR="00DB55A1" w:rsidRDefault="00000000">
            <w:pPr>
              <w:pStyle w:val="ListParagraph"/>
              <w:numPr>
                <w:ilvl w:val="0"/>
                <w:numId w:val="2"/>
              </w:numPr>
              <w:spacing w:after="20" w:line="240" w:lineRule="auto"/>
              <w:rPr>
                <w:kern w:val="0"/>
                <w:sz w:val="18"/>
                <w:szCs w:val="18"/>
              </w:rPr>
            </w:pPr>
            <w:r>
              <w:rPr>
                <w:kern w:val="0"/>
                <w:sz w:val="18"/>
                <w:szCs w:val="18"/>
              </w:rPr>
              <w:t>154,000 homes were flooded, with most located in the Lower Ninth Ward, Louisiana</w:t>
            </w:r>
          </w:p>
        </w:tc>
        <w:tc>
          <w:tcPr>
            <w:tcW w:w="418" w:type="pct"/>
          </w:tcPr>
          <w:p w14:paraId="72485B52" w14:textId="77777777" w:rsidR="00DB55A1" w:rsidRDefault="00000000">
            <w:pPr>
              <w:spacing w:after="20" w:line="240" w:lineRule="auto"/>
              <w:jc w:val="both"/>
              <w:rPr>
                <w:kern w:val="0"/>
                <w:sz w:val="18"/>
                <w:szCs w:val="18"/>
              </w:rPr>
            </w:pPr>
            <w:r>
              <w:rPr>
                <w:kern w:val="0"/>
                <w:sz w:val="18"/>
                <w:szCs w:val="18"/>
              </w:rPr>
              <w:t xml:space="preserve">$1.4 </w:t>
            </w:r>
          </w:p>
        </w:tc>
        <w:tc>
          <w:tcPr>
            <w:tcW w:w="1025" w:type="pct"/>
          </w:tcPr>
          <w:p w14:paraId="5CE43A58"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844" w:type="pct"/>
          </w:tcPr>
          <w:p w14:paraId="3A9F2ED7" w14:textId="77777777" w:rsidR="00DB55A1" w:rsidRDefault="00000000">
            <w:pPr>
              <w:pStyle w:val="ListParagraph"/>
              <w:numPr>
                <w:ilvl w:val="0"/>
                <w:numId w:val="2"/>
              </w:numPr>
              <w:spacing w:after="20" w:line="240" w:lineRule="auto"/>
              <w:rPr>
                <w:kern w:val="0"/>
                <w:sz w:val="18"/>
                <w:szCs w:val="18"/>
              </w:rPr>
            </w:pPr>
            <w:r>
              <w:rPr>
                <w:kern w:val="0"/>
                <w:sz w:val="18"/>
                <w:szCs w:val="18"/>
              </w:rPr>
              <w:t>At least 70 fatalities.</w:t>
            </w:r>
          </w:p>
          <w:p w14:paraId="07D4C507" w14:textId="77777777" w:rsidR="00DB55A1" w:rsidRDefault="00DB55A1">
            <w:pPr>
              <w:pStyle w:val="ListParagraph"/>
              <w:numPr>
                <w:ilvl w:val="0"/>
                <w:numId w:val="2"/>
              </w:numPr>
              <w:spacing w:after="20" w:line="240" w:lineRule="auto"/>
              <w:rPr>
                <w:kern w:val="0"/>
                <w:sz w:val="18"/>
                <w:szCs w:val="18"/>
              </w:rPr>
            </w:pPr>
          </w:p>
        </w:tc>
        <w:tc>
          <w:tcPr>
            <w:tcW w:w="572" w:type="pct"/>
          </w:tcPr>
          <w:p w14:paraId="089745A2" w14:textId="77777777" w:rsidR="00DB55A1" w:rsidRDefault="00000000">
            <w:pPr>
              <w:spacing w:after="20" w:line="240" w:lineRule="auto"/>
              <w:rPr>
                <w:kern w:val="0"/>
                <w:sz w:val="18"/>
                <w:szCs w:val="18"/>
              </w:rPr>
            </w:pPr>
            <w:r>
              <w:rPr>
                <w:kern w:val="0"/>
                <w:sz w:val="18"/>
                <w:szCs w:val="18"/>
              </w:rPr>
              <w:t>(LSU 1965)</w:t>
            </w:r>
          </w:p>
        </w:tc>
      </w:tr>
      <w:tr w:rsidR="00DB55A1" w14:paraId="3D815BEA" w14:textId="77777777">
        <w:tc>
          <w:tcPr>
            <w:tcW w:w="539" w:type="pct"/>
          </w:tcPr>
          <w:p w14:paraId="5D5FFB6B" w14:textId="77777777" w:rsidR="00DB55A1" w:rsidRDefault="00000000">
            <w:pPr>
              <w:spacing w:after="20" w:line="240" w:lineRule="auto"/>
              <w:jc w:val="center"/>
              <w:rPr>
                <w:kern w:val="0"/>
                <w:sz w:val="18"/>
                <w:szCs w:val="18"/>
              </w:rPr>
            </w:pPr>
            <w:r>
              <w:rPr>
                <w:kern w:val="0"/>
                <w:sz w:val="18"/>
                <w:szCs w:val="18"/>
              </w:rPr>
              <w:t>Hurricane Camille</w:t>
            </w:r>
          </w:p>
          <w:p w14:paraId="463D19E1" w14:textId="77777777" w:rsidR="00DB55A1" w:rsidRDefault="00000000">
            <w:pPr>
              <w:spacing w:after="20" w:line="240" w:lineRule="auto"/>
              <w:jc w:val="center"/>
              <w:rPr>
                <w:kern w:val="0"/>
                <w:sz w:val="18"/>
                <w:szCs w:val="18"/>
              </w:rPr>
            </w:pPr>
            <w:r>
              <w:rPr>
                <w:kern w:val="0"/>
                <w:sz w:val="18"/>
                <w:szCs w:val="18"/>
              </w:rPr>
              <w:t xml:space="preserve"> (1969)</w:t>
            </w:r>
          </w:p>
          <w:p w14:paraId="311696B2" w14:textId="77777777" w:rsidR="00DB55A1" w:rsidRDefault="00000000">
            <w:pPr>
              <w:spacing w:after="20" w:line="240" w:lineRule="auto"/>
              <w:jc w:val="center"/>
              <w:rPr>
                <w:kern w:val="0"/>
                <w:sz w:val="18"/>
                <w:szCs w:val="18"/>
              </w:rPr>
            </w:pPr>
            <w:r>
              <w:rPr>
                <w:kern w:val="0"/>
                <w:sz w:val="18"/>
                <w:szCs w:val="18"/>
              </w:rPr>
              <w:t>(MS, LA, AL, VA)</w:t>
            </w:r>
          </w:p>
        </w:tc>
        <w:tc>
          <w:tcPr>
            <w:tcW w:w="555" w:type="pct"/>
          </w:tcPr>
          <w:p w14:paraId="4A9FE8DB" w14:textId="77777777" w:rsidR="00DB55A1" w:rsidRDefault="00000000">
            <w:pPr>
              <w:spacing w:after="20" w:line="240" w:lineRule="auto"/>
              <w:rPr>
                <w:kern w:val="0"/>
                <w:sz w:val="18"/>
                <w:szCs w:val="18"/>
              </w:rPr>
            </w:pPr>
            <w:r>
              <w:rPr>
                <w:kern w:val="0"/>
                <w:sz w:val="18"/>
                <w:szCs w:val="18"/>
              </w:rPr>
              <w:t>Category 5, and</w:t>
            </w:r>
          </w:p>
          <w:p w14:paraId="73B4EA41" w14:textId="77777777" w:rsidR="00DB55A1" w:rsidRDefault="00000000">
            <w:pPr>
              <w:spacing w:after="20" w:line="240" w:lineRule="auto"/>
              <w:rPr>
                <w:kern w:val="0"/>
                <w:sz w:val="18"/>
                <w:szCs w:val="18"/>
              </w:rPr>
            </w:pPr>
            <w:r>
              <w:rPr>
                <w:kern w:val="0"/>
                <w:sz w:val="18"/>
                <w:szCs w:val="18"/>
              </w:rPr>
              <w:t>Bay St. Louis</w:t>
            </w:r>
          </w:p>
          <w:p w14:paraId="7E8BB180" w14:textId="77777777" w:rsidR="00DB55A1" w:rsidRDefault="00000000">
            <w:pPr>
              <w:spacing w:after="20" w:line="240" w:lineRule="auto"/>
              <w:rPr>
                <w:kern w:val="0"/>
                <w:sz w:val="18"/>
                <w:szCs w:val="18"/>
              </w:rPr>
            </w:pPr>
            <w:r>
              <w:rPr>
                <w:kern w:val="0"/>
                <w:sz w:val="18"/>
                <w:szCs w:val="18"/>
              </w:rPr>
              <w:t>(30.319°N, 89.334°W)</w:t>
            </w:r>
          </w:p>
        </w:tc>
        <w:tc>
          <w:tcPr>
            <w:tcW w:w="1047" w:type="pct"/>
          </w:tcPr>
          <w:p w14:paraId="50257F4C" w14:textId="77777777" w:rsidR="00DB55A1" w:rsidRDefault="00000000">
            <w:pPr>
              <w:pStyle w:val="ListParagraph"/>
              <w:numPr>
                <w:ilvl w:val="0"/>
                <w:numId w:val="2"/>
              </w:numPr>
              <w:spacing w:after="20" w:line="240" w:lineRule="auto"/>
              <w:rPr>
                <w:kern w:val="0"/>
                <w:sz w:val="18"/>
                <w:szCs w:val="18"/>
              </w:rPr>
            </w:pPr>
            <w:r>
              <w:rPr>
                <w:kern w:val="0"/>
                <w:sz w:val="18"/>
                <w:szCs w:val="18"/>
              </w:rPr>
              <w:t>More than 133 bridges were wiped out in the mountain region of Nelson County, VA.</w:t>
            </w:r>
          </w:p>
          <w:p w14:paraId="499173EE"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8,931 people were injured, 5,662 homes were destroyed, and 13,915 homes experienced major </w:t>
            </w:r>
            <w:r>
              <w:rPr>
                <w:kern w:val="0"/>
                <w:sz w:val="18"/>
                <w:szCs w:val="18"/>
              </w:rPr>
              <w:lastRenderedPageBreak/>
              <w:t>damage or were completely destroyed.</w:t>
            </w:r>
          </w:p>
        </w:tc>
        <w:tc>
          <w:tcPr>
            <w:tcW w:w="418" w:type="pct"/>
          </w:tcPr>
          <w:p w14:paraId="6C194BD2" w14:textId="77777777" w:rsidR="00DB55A1" w:rsidRDefault="00000000">
            <w:pPr>
              <w:spacing w:after="20" w:line="240" w:lineRule="auto"/>
              <w:jc w:val="both"/>
              <w:rPr>
                <w:kern w:val="0"/>
                <w:sz w:val="18"/>
                <w:szCs w:val="18"/>
              </w:rPr>
            </w:pPr>
            <w:r>
              <w:rPr>
                <w:kern w:val="0"/>
                <w:sz w:val="18"/>
                <w:szCs w:val="18"/>
              </w:rPr>
              <w:lastRenderedPageBreak/>
              <w:t xml:space="preserve">$1.4 </w:t>
            </w:r>
          </w:p>
        </w:tc>
        <w:tc>
          <w:tcPr>
            <w:tcW w:w="1025" w:type="pct"/>
          </w:tcPr>
          <w:p w14:paraId="217EB9BE" w14:textId="77777777" w:rsidR="00DB55A1" w:rsidRDefault="00000000">
            <w:pPr>
              <w:pStyle w:val="ListParagraph"/>
              <w:numPr>
                <w:ilvl w:val="0"/>
                <w:numId w:val="2"/>
              </w:numPr>
              <w:spacing w:after="20" w:line="240" w:lineRule="auto"/>
              <w:rPr>
                <w:kern w:val="0"/>
                <w:sz w:val="18"/>
                <w:szCs w:val="18"/>
              </w:rPr>
            </w:pPr>
            <w:r>
              <w:rPr>
                <w:kern w:val="0"/>
                <w:sz w:val="18"/>
                <w:szCs w:val="18"/>
              </w:rPr>
              <w:t>Approximately 20,000 acres of corn was flattened in southeast Mississippi, Dauphin Island.</w:t>
            </w:r>
          </w:p>
        </w:tc>
        <w:tc>
          <w:tcPr>
            <w:tcW w:w="844" w:type="pct"/>
          </w:tcPr>
          <w:p w14:paraId="15A86AA5" w14:textId="77777777" w:rsidR="00DB55A1" w:rsidRDefault="00000000">
            <w:pPr>
              <w:pStyle w:val="ListParagraph"/>
              <w:numPr>
                <w:ilvl w:val="0"/>
                <w:numId w:val="2"/>
              </w:numPr>
              <w:spacing w:after="20" w:line="240" w:lineRule="auto"/>
              <w:rPr>
                <w:kern w:val="0"/>
                <w:sz w:val="18"/>
                <w:szCs w:val="18"/>
              </w:rPr>
            </w:pPr>
            <w:r>
              <w:rPr>
                <w:kern w:val="0"/>
                <w:sz w:val="18"/>
                <w:szCs w:val="18"/>
              </w:rPr>
              <w:t>259 fatalities.</w:t>
            </w:r>
          </w:p>
          <w:p w14:paraId="790FED64" w14:textId="77777777" w:rsidR="00DB55A1" w:rsidRDefault="00DB55A1">
            <w:pPr>
              <w:pStyle w:val="ListParagraph"/>
              <w:numPr>
                <w:ilvl w:val="0"/>
                <w:numId w:val="2"/>
              </w:numPr>
              <w:spacing w:after="20" w:line="240" w:lineRule="auto"/>
              <w:rPr>
                <w:kern w:val="0"/>
                <w:sz w:val="18"/>
                <w:szCs w:val="18"/>
              </w:rPr>
            </w:pPr>
          </w:p>
        </w:tc>
        <w:tc>
          <w:tcPr>
            <w:tcW w:w="572" w:type="pct"/>
          </w:tcPr>
          <w:p w14:paraId="73131108" w14:textId="77777777" w:rsidR="00DB55A1" w:rsidRDefault="00000000">
            <w:pPr>
              <w:spacing w:after="20" w:line="240" w:lineRule="auto"/>
              <w:rPr>
                <w:kern w:val="0"/>
                <w:sz w:val="18"/>
                <w:szCs w:val="18"/>
              </w:rPr>
            </w:pPr>
            <w:r>
              <w:rPr>
                <w:kern w:val="0"/>
                <w:sz w:val="18"/>
                <w:szCs w:val="18"/>
              </w:rPr>
              <w:t>(NOAA 1969; Hurricane science 1969)</w:t>
            </w:r>
          </w:p>
        </w:tc>
      </w:tr>
      <w:tr w:rsidR="00DB55A1" w14:paraId="3C163888" w14:textId="77777777">
        <w:trPr>
          <w:trHeight w:val="864"/>
        </w:trPr>
        <w:tc>
          <w:tcPr>
            <w:tcW w:w="539" w:type="pct"/>
          </w:tcPr>
          <w:p w14:paraId="26AFEB2A" w14:textId="77777777" w:rsidR="00DB55A1" w:rsidRDefault="00000000">
            <w:pPr>
              <w:spacing w:after="20" w:line="240" w:lineRule="auto"/>
              <w:jc w:val="center"/>
              <w:rPr>
                <w:kern w:val="0"/>
                <w:sz w:val="18"/>
                <w:szCs w:val="18"/>
              </w:rPr>
            </w:pPr>
            <w:r>
              <w:rPr>
                <w:kern w:val="0"/>
                <w:sz w:val="18"/>
                <w:szCs w:val="18"/>
              </w:rPr>
              <w:t>Hurricane David (1979)</w:t>
            </w:r>
          </w:p>
          <w:p w14:paraId="45DD64DA" w14:textId="77777777" w:rsidR="00DB55A1" w:rsidRDefault="00000000">
            <w:pPr>
              <w:spacing w:after="20" w:line="240" w:lineRule="auto"/>
              <w:jc w:val="center"/>
              <w:rPr>
                <w:kern w:val="0"/>
                <w:sz w:val="18"/>
                <w:szCs w:val="18"/>
              </w:rPr>
            </w:pPr>
            <w:r>
              <w:rPr>
                <w:kern w:val="0"/>
                <w:sz w:val="18"/>
                <w:szCs w:val="18"/>
              </w:rPr>
              <w:t>(FL)</w:t>
            </w:r>
          </w:p>
        </w:tc>
        <w:tc>
          <w:tcPr>
            <w:tcW w:w="555" w:type="pct"/>
          </w:tcPr>
          <w:p w14:paraId="5972DAAE" w14:textId="77777777" w:rsidR="00DB55A1" w:rsidRDefault="00000000">
            <w:pPr>
              <w:spacing w:after="20" w:line="240" w:lineRule="auto"/>
              <w:rPr>
                <w:kern w:val="0"/>
                <w:sz w:val="18"/>
                <w:szCs w:val="18"/>
              </w:rPr>
            </w:pPr>
            <w:r>
              <w:rPr>
                <w:kern w:val="0"/>
                <w:sz w:val="18"/>
                <w:szCs w:val="18"/>
              </w:rPr>
              <w:t>Category 5, and</w:t>
            </w:r>
          </w:p>
          <w:p w14:paraId="263C3D19" w14:textId="77777777" w:rsidR="00DB55A1" w:rsidRDefault="00000000">
            <w:pPr>
              <w:spacing w:after="20" w:line="240" w:lineRule="auto"/>
              <w:rPr>
                <w:kern w:val="0"/>
                <w:sz w:val="18"/>
                <w:szCs w:val="18"/>
              </w:rPr>
            </w:pPr>
            <w:r>
              <w:rPr>
                <w:kern w:val="0"/>
                <w:sz w:val="18"/>
                <w:szCs w:val="18"/>
              </w:rPr>
              <w:t>Miami</w:t>
            </w:r>
          </w:p>
          <w:p w14:paraId="7000B388" w14:textId="77777777" w:rsidR="00DB55A1" w:rsidRDefault="00000000">
            <w:pPr>
              <w:spacing w:after="20" w:line="240" w:lineRule="auto"/>
              <w:rPr>
                <w:kern w:val="0"/>
                <w:sz w:val="18"/>
                <w:szCs w:val="18"/>
              </w:rPr>
            </w:pPr>
            <w:r>
              <w:rPr>
                <w:kern w:val="0"/>
                <w:sz w:val="18"/>
                <w:szCs w:val="18"/>
              </w:rPr>
              <w:t>(26.722°N, 80.058°W)</w:t>
            </w:r>
          </w:p>
        </w:tc>
        <w:tc>
          <w:tcPr>
            <w:tcW w:w="1047" w:type="pct"/>
          </w:tcPr>
          <w:p w14:paraId="65F4653C" w14:textId="77777777" w:rsidR="00DB55A1" w:rsidRDefault="00000000">
            <w:pPr>
              <w:pStyle w:val="ListParagraph"/>
              <w:numPr>
                <w:ilvl w:val="0"/>
                <w:numId w:val="2"/>
              </w:numPr>
              <w:spacing w:after="20" w:line="240" w:lineRule="auto"/>
              <w:rPr>
                <w:kern w:val="0"/>
                <w:sz w:val="18"/>
                <w:szCs w:val="18"/>
              </w:rPr>
            </w:pPr>
            <w:r>
              <w:rPr>
                <w:kern w:val="0"/>
                <w:sz w:val="18"/>
                <w:szCs w:val="18"/>
              </w:rPr>
              <w:t>About half the trailers at Ocean Holiday Travel Park were destroyed.</w:t>
            </w:r>
          </w:p>
        </w:tc>
        <w:tc>
          <w:tcPr>
            <w:tcW w:w="418" w:type="pct"/>
          </w:tcPr>
          <w:p w14:paraId="6BDCA029" w14:textId="77777777" w:rsidR="00DB55A1" w:rsidRDefault="00000000">
            <w:pPr>
              <w:spacing w:after="20" w:line="240" w:lineRule="auto"/>
              <w:jc w:val="both"/>
              <w:rPr>
                <w:kern w:val="0"/>
                <w:sz w:val="18"/>
                <w:szCs w:val="18"/>
              </w:rPr>
            </w:pPr>
            <w:r>
              <w:rPr>
                <w:kern w:val="0"/>
                <w:sz w:val="18"/>
                <w:szCs w:val="18"/>
              </w:rPr>
              <w:t xml:space="preserve">$1.5 </w:t>
            </w:r>
          </w:p>
        </w:tc>
        <w:tc>
          <w:tcPr>
            <w:tcW w:w="1025" w:type="pct"/>
          </w:tcPr>
          <w:p w14:paraId="09F93E48"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844" w:type="pct"/>
          </w:tcPr>
          <w:p w14:paraId="39D70D86" w14:textId="77777777" w:rsidR="00DB55A1" w:rsidRDefault="00000000">
            <w:pPr>
              <w:pStyle w:val="ListParagraph"/>
              <w:numPr>
                <w:ilvl w:val="0"/>
                <w:numId w:val="2"/>
              </w:numPr>
              <w:spacing w:after="20" w:line="240" w:lineRule="auto"/>
              <w:rPr>
                <w:kern w:val="0"/>
                <w:sz w:val="18"/>
                <w:szCs w:val="18"/>
              </w:rPr>
            </w:pPr>
            <w:r>
              <w:rPr>
                <w:kern w:val="0"/>
                <w:sz w:val="18"/>
                <w:szCs w:val="18"/>
              </w:rPr>
              <w:t>2,078 fatalities, with 2,000 in Dominican Republic and 15 in United States.</w:t>
            </w:r>
          </w:p>
          <w:p w14:paraId="0A2E9E75" w14:textId="77777777" w:rsidR="00DB55A1" w:rsidRDefault="00000000">
            <w:pPr>
              <w:pStyle w:val="ListParagraph"/>
              <w:numPr>
                <w:ilvl w:val="0"/>
                <w:numId w:val="2"/>
              </w:numPr>
              <w:spacing w:after="20" w:line="240" w:lineRule="auto"/>
              <w:rPr>
                <w:kern w:val="0"/>
                <w:sz w:val="18"/>
                <w:szCs w:val="18"/>
              </w:rPr>
            </w:pPr>
            <w:r>
              <w:rPr>
                <w:kern w:val="0"/>
                <w:sz w:val="18"/>
                <w:szCs w:val="18"/>
              </w:rPr>
              <w:t>Around 70,000 people lost electricity in or near West Palm Beach.</w:t>
            </w:r>
          </w:p>
        </w:tc>
        <w:tc>
          <w:tcPr>
            <w:tcW w:w="572" w:type="pct"/>
          </w:tcPr>
          <w:p w14:paraId="39819AA3" w14:textId="77777777" w:rsidR="00DB55A1" w:rsidRDefault="00000000">
            <w:pPr>
              <w:spacing w:after="20" w:line="240" w:lineRule="auto"/>
              <w:rPr>
                <w:kern w:val="0"/>
                <w:sz w:val="18"/>
                <w:szCs w:val="18"/>
              </w:rPr>
            </w:pPr>
            <w:r>
              <w:rPr>
                <w:kern w:val="0"/>
                <w:sz w:val="18"/>
                <w:szCs w:val="18"/>
              </w:rPr>
              <w:t>(Hebert 1980; Raines 1979)</w:t>
            </w:r>
          </w:p>
        </w:tc>
      </w:tr>
      <w:tr w:rsidR="00DB55A1" w14:paraId="3250B445" w14:textId="77777777">
        <w:tc>
          <w:tcPr>
            <w:tcW w:w="539" w:type="pct"/>
          </w:tcPr>
          <w:p w14:paraId="3B8380AA" w14:textId="77777777" w:rsidR="00DB55A1" w:rsidRDefault="00000000">
            <w:pPr>
              <w:spacing w:after="20" w:line="240" w:lineRule="auto"/>
              <w:jc w:val="center"/>
              <w:rPr>
                <w:kern w:val="0"/>
                <w:sz w:val="18"/>
                <w:szCs w:val="18"/>
              </w:rPr>
            </w:pPr>
            <w:r>
              <w:rPr>
                <w:kern w:val="0"/>
                <w:sz w:val="18"/>
                <w:szCs w:val="18"/>
              </w:rPr>
              <w:t>Hurricane Allen</w:t>
            </w:r>
          </w:p>
          <w:p w14:paraId="3EEBC9A2" w14:textId="77777777" w:rsidR="00DB55A1" w:rsidRDefault="00000000">
            <w:pPr>
              <w:spacing w:after="20" w:line="240" w:lineRule="auto"/>
              <w:jc w:val="center"/>
              <w:rPr>
                <w:kern w:val="0"/>
                <w:sz w:val="18"/>
                <w:szCs w:val="18"/>
              </w:rPr>
            </w:pPr>
            <w:r>
              <w:rPr>
                <w:kern w:val="0"/>
                <w:sz w:val="18"/>
                <w:szCs w:val="18"/>
              </w:rPr>
              <w:t>(1980)</w:t>
            </w:r>
          </w:p>
          <w:p w14:paraId="76A31774" w14:textId="77777777" w:rsidR="00DB55A1" w:rsidRDefault="00000000">
            <w:pPr>
              <w:spacing w:after="20" w:line="240" w:lineRule="auto"/>
              <w:jc w:val="center"/>
              <w:rPr>
                <w:kern w:val="0"/>
                <w:sz w:val="18"/>
                <w:szCs w:val="18"/>
              </w:rPr>
            </w:pPr>
            <w:r>
              <w:rPr>
                <w:kern w:val="0"/>
                <w:sz w:val="18"/>
                <w:szCs w:val="18"/>
              </w:rPr>
              <w:t>(TX)</w:t>
            </w:r>
          </w:p>
        </w:tc>
        <w:tc>
          <w:tcPr>
            <w:tcW w:w="555" w:type="pct"/>
          </w:tcPr>
          <w:p w14:paraId="69C7A18B" w14:textId="77777777" w:rsidR="00DB55A1" w:rsidRDefault="00000000">
            <w:pPr>
              <w:spacing w:after="20" w:line="240" w:lineRule="auto"/>
              <w:rPr>
                <w:kern w:val="0"/>
                <w:sz w:val="18"/>
                <w:szCs w:val="18"/>
              </w:rPr>
            </w:pPr>
            <w:r>
              <w:rPr>
                <w:kern w:val="0"/>
                <w:sz w:val="18"/>
                <w:szCs w:val="18"/>
              </w:rPr>
              <w:t>Category 5, and</w:t>
            </w:r>
          </w:p>
          <w:p w14:paraId="2A8D3A9F" w14:textId="77777777" w:rsidR="00DB55A1" w:rsidRDefault="00000000">
            <w:pPr>
              <w:spacing w:after="20" w:line="240" w:lineRule="auto"/>
              <w:rPr>
                <w:kern w:val="0"/>
                <w:sz w:val="18"/>
                <w:szCs w:val="18"/>
              </w:rPr>
            </w:pPr>
            <w:r>
              <w:rPr>
                <w:kern w:val="0"/>
                <w:sz w:val="18"/>
                <w:szCs w:val="18"/>
              </w:rPr>
              <w:t>South Padre Island</w:t>
            </w:r>
          </w:p>
          <w:p w14:paraId="070EB989" w14:textId="77777777" w:rsidR="00DB55A1" w:rsidRDefault="00000000">
            <w:pPr>
              <w:spacing w:after="20" w:line="240" w:lineRule="auto"/>
              <w:rPr>
                <w:kern w:val="0"/>
                <w:sz w:val="18"/>
                <w:szCs w:val="18"/>
              </w:rPr>
            </w:pPr>
            <w:r>
              <w:rPr>
                <w:kern w:val="0"/>
                <w:sz w:val="18"/>
                <w:szCs w:val="18"/>
              </w:rPr>
              <w:t>(26.116°N, 97.168°W)</w:t>
            </w:r>
          </w:p>
        </w:tc>
        <w:tc>
          <w:tcPr>
            <w:tcW w:w="1047" w:type="pct"/>
          </w:tcPr>
          <w:p w14:paraId="5AF07317" w14:textId="77777777" w:rsidR="00DB55A1" w:rsidRDefault="00000000">
            <w:pPr>
              <w:pStyle w:val="ListParagraph"/>
              <w:numPr>
                <w:ilvl w:val="0"/>
                <w:numId w:val="2"/>
              </w:numPr>
              <w:spacing w:after="20" w:line="240" w:lineRule="auto"/>
              <w:rPr>
                <w:kern w:val="0"/>
                <w:sz w:val="18"/>
                <w:szCs w:val="18"/>
              </w:rPr>
            </w:pPr>
            <w:r>
              <w:rPr>
                <w:kern w:val="0"/>
                <w:sz w:val="18"/>
                <w:szCs w:val="18"/>
              </w:rPr>
              <w:t>Two $30 million-dollar platforms were destroyed.</w:t>
            </w:r>
          </w:p>
        </w:tc>
        <w:tc>
          <w:tcPr>
            <w:tcW w:w="418" w:type="pct"/>
          </w:tcPr>
          <w:p w14:paraId="557C2DA5" w14:textId="77777777" w:rsidR="00DB55A1" w:rsidRDefault="00000000">
            <w:pPr>
              <w:spacing w:after="20" w:line="240" w:lineRule="auto"/>
              <w:jc w:val="both"/>
              <w:rPr>
                <w:kern w:val="0"/>
                <w:sz w:val="18"/>
                <w:szCs w:val="18"/>
              </w:rPr>
            </w:pPr>
            <w:r>
              <w:rPr>
                <w:kern w:val="0"/>
                <w:sz w:val="18"/>
                <w:szCs w:val="18"/>
              </w:rPr>
              <w:t xml:space="preserve">$1.6 </w:t>
            </w:r>
          </w:p>
        </w:tc>
        <w:tc>
          <w:tcPr>
            <w:tcW w:w="1025" w:type="pct"/>
          </w:tcPr>
          <w:p w14:paraId="17EFE930"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844" w:type="pct"/>
          </w:tcPr>
          <w:p w14:paraId="69D18C89" w14:textId="77777777" w:rsidR="00DB55A1" w:rsidRDefault="00000000">
            <w:pPr>
              <w:pStyle w:val="ListParagraph"/>
              <w:numPr>
                <w:ilvl w:val="0"/>
                <w:numId w:val="2"/>
              </w:numPr>
              <w:spacing w:after="20" w:line="240" w:lineRule="auto"/>
              <w:rPr>
                <w:kern w:val="0"/>
                <w:sz w:val="18"/>
                <w:szCs w:val="18"/>
              </w:rPr>
            </w:pPr>
            <w:r>
              <w:rPr>
                <w:kern w:val="0"/>
                <w:sz w:val="18"/>
                <w:szCs w:val="18"/>
              </w:rPr>
              <w:t>269 fatalities.</w:t>
            </w:r>
          </w:p>
          <w:p w14:paraId="27094328" w14:textId="77777777" w:rsidR="00DB55A1" w:rsidRDefault="00DB55A1">
            <w:pPr>
              <w:pStyle w:val="ListParagraph"/>
              <w:numPr>
                <w:ilvl w:val="0"/>
                <w:numId w:val="2"/>
              </w:numPr>
              <w:spacing w:after="20" w:line="240" w:lineRule="auto"/>
              <w:rPr>
                <w:kern w:val="0"/>
                <w:sz w:val="18"/>
                <w:szCs w:val="18"/>
              </w:rPr>
            </w:pPr>
          </w:p>
        </w:tc>
        <w:tc>
          <w:tcPr>
            <w:tcW w:w="572" w:type="pct"/>
          </w:tcPr>
          <w:p w14:paraId="296211C6" w14:textId="77777777" w:rsidR="00DB55A1" w:rsidRDefault="00000000">
            <w:pPr>
              <w:spacing w:after="20" w:line="240" w:lineRule="auto"/>
              <w:rPr>
                <w:kern w:val="0"/>
                <w:sz w:val="18"/>
                <w:szCs w:val="18"/>
              </w:rPr>
            </w:pPr>
            <w:r>
              <w:rPr>
                <w:kern w:val="0"/>
                <w:sz w:val="18"/>
                <w:szCs w:val="18"/>
              </w:rPr>
              <w:t>(NOAA 1980)</w:t>
            </w:r>
          </w:p>
        </w:tc>
      </w:tr>
      <w:tr w:rsidR="00DB55A1" w14:paraId="779A3F06" w14:textId="77777777">
        <w:tc>
          <w:tcPr>
            <w:tcW w:w="539" w:type="pct"/>
          </w:tcPr>
          <w:p w14:paraId="5D207EA6" w14:textId="77777777" w:rsidR="00DB55A1" w:rsidRDefault="00000000">
            <w:pPr>
              <w:spacing w:after="20" w:line="240" w:lineRule="auto"/>
              <w:jc w:val="center"/>
              <w:rPr>
                <w:kern w:val="0"/>
                <w:sz w:val="18"/>
                <w:szCs w:val="18"/>
              </w:rPr>
            </w:pPr>
            <w:r>
              <w:rPr>
                <w:kern w:val="0"/>
                <w:sz w:val="18"/>
                <w:szCs w:val="18"/>
              </w:rPr>
              <w:t>Hurricane Hugo (1989),</w:t>
            </w:r>
          </w:p>
          <w:p w14:paraId="42A7A05D" w14:textId="77777777" w:rsidR="00DB55A1" w:rsidRDefault="00000000">
            <w:pPr>
              <w:spacing w:after="20" w:line="240" w:lineRule="auto"/>
              <w:jc w:val="center"/>
              <w:rPr>
                <w:kern w:val="0"/>
                <w:sz w:val="18"/>
                <w:szCs w:val="18"/>
              </w:rPr>
            </w:pPr>
            <w:r>
              <w:rPr>
                <w:kern w:val="0"/>
                <w:sz w:val="18"/>
                <w:szCs w:val="18"/>
              </w:rPr>
              <w:t>(SC)</w:t>
            </w:r>
          </w:p>
        </w:tc>
        <w:tc>
          <w:tcPr>
            <w:tcW w:w="555" w:type="pct"/>
          </w:tcPr>
          <w:p w14:paraId="33BFE581" w14:textId="77777777" w:rsidR="00DB55A1" w:rsidRDefault="00000000">
            <w:pPr>
              <w:spacing w:after="20" w:line="240" w:lineRule="auto"/>
              <w:rPr>
                <w:kern w:val="0"/>
                <w:sz w:val="18"/>
                <w:szCs w:val="18"/>
              </w:rPr>
            </w:pPr>
            <w:r>
              <w:rPr>
                <w:kern w:val="0"/>
                <w:sz w:val="18"/>
                <w:szCs w:val="18"/>
              </w:rPr>
              <w:t>Category 5, and</w:t>
            </w:r>
          </w:p>
          <w:p w14:paraId="63D457E8" w14:textId="77777777" w:rsidR="00DB55A1" w:rsidRDefault="00000000">
            <w:pPr>
              <w:spacing w:after="20" w:line="240" w:lineRule="auto"/>
              <w:rPr>
                <w:kern w:val="0"/>
                <w:sz w:val="18"/>
                <w:szCs w:val="18"/>
              </w:rPr>
            </w:pPr>
            <w:r>
              <w:rPr>
                <w:kern w:val="0"/>
                <w:sz w:val="18"/>
                <w:szCs w:val="18"/>
              </w:rPr>
              <w:t>Sullivan’s Island</w:t>
            </w:r>
          </w:p>
          <w:p w14:paraId="643D5B83" w14:textId="77777777" w:rsidR="00DB55A1" w:rsidRDefault="00000000">
            <w:pPr>
              <w:spacing w:after="20" w:line="240" w:lineRule="auto"/>
              <w:rPr>
                <w:kern w:val="0"/>
                <w:sz w:val="18"/>
                <w:szCs w:val="18"/>
              </w:rPr>
            </w:pPr>
            <w:r>
              <w:rPr>
                <w:kern w:val="0"/>
                <w:sz w:val="18"/>
                <w:szCs w:val="18"/>
              </w:rPr>
              <w:t>(32.763°N, 79.834°W)</w:t>
            </w:r>
          </w:p>
        </w:tc>
        <w:tc>
          <w:tcPr>
            <w:tcW w:w="1047" w:type="pct"/>
          </w:tcPr>
          <w:p w14:paraId="20EC9093" w14:textId="77777777" w:rsidR="00DB55A1" w:rsidRDefault="00000000">
            <w:pPr>
              <w:pStyle w:val="ListParagraph"/>
              <w:numPr>
                <w:ilvl w:val="0"/>
                <w:numId w:val="2"/>
              </w:numPr>
              <w:spacing w:after="20" w:line="240" w:lineRule="auto"/>
              <w:rPr>
                <w:kern w:val="0"/>
                <w:sz w:val="18"/>
                <w:szCs w:val="18"/>
              </w:rPr>
            </w:pPr>
            <w:r>
              <w:rPr>
                <w:kern w:val="0"/>
                <w:sz w:val="18"/>
                <w:szCs w:val="18"/>
              </w:rPr>
              <w:t>The homes of more than 200,000 families were damaged with 129,687 families in South Carolina, 87,700 families in Puerto Rico and the U.S. Virgin Islands.</w:t>
            </w:r>
          </w:p>
        </w:tc>
        <w:tc>
          <w:tcPr>
            <w:tcW w:w="418" w:type="pct"/>
          </w:tcPr>
          <w:p w14:paraId="2E732508" w14:textId="77777777" w:rsidR="00DB55A1" w:rsidRDefault="00000000">
            <w:pPr>
              <w:spacing w:after="20" w:line="240" w:lineRule="auto"/>
              <w:jc w:val="both"/>
              <w:rPr>
                <w:kern w:val="0"/>
                <w:sz w:val="18"/>
                <w:szCs w:val="18"/>
              </w:rPr>
            </w:pPr>
            <w:r>
              <w:rPr>
                <w:kern w:val="0"/>
                <w:sz w:val="18"/>
                <w:szCs w:val="18"/>
              </w:rPr>
              <w:t xml:space="preserve">$14.1 </w:t>
            </w:r>
          </w:p>
        </w:tc>
        <w:tc>
          <w:tcPr>
            <w:tcW w:w="1025" w:type="pct"/>
          </w:tcPr>
          <w:p w14:paraId="12605E47" w14:textId="77777777" w:rsidR="00DB55A1" w:rsidRDefault="00000000">
            <w:pPr>
              <w:pStyle w:val="ListParagraph"/>
              <w:numPr>
                <w:ilvl w:val="0"/>
                <w:numId w:val="2"/>
              </w:numPr>
              <w:spacing w:after="20" w:line="240" w:lineRule="auto"/>
              <w:rPr>
                <w:kern w:val="0"/>
                <w:sz w:val="18"/>
                <w:szCs w:val="18"/>
              </w:rPr>
            </w:pPr>
            <w:r>
              <w:rPr>
                <w:kern w:val="0"/>
                <w:sz w:val="18"/>
                <w:szCs w:val="18"/>
              </w:rPr>
              <w:t>Approximately three-quarters of the trees in this 250,000-acre national forest were blown down.</w:t>
            </w:r>
          </w:p>
          <w:p w14:paraId="160D9061" w14:textId="77777777" w:rsidR="00DB55A1" w:rsidRDefault="00000000">
            <w:pPr>
              <w:pStyle w:val="ListParagraph"/>
              <w:numPr>
                <w:ilvl w:val="0"/>
                <w:numId w:val="2"/>
              </w:numPr>
              <w:spacing w:after="20" w:line="240" w:lineRule="auto"/>
              <w:rPr>
                <w:kern w:val="0"/>
                <w:sz w:val="18"/>
                <w:szCs w:val="18"/>
              </w:rPr>
            </w:pPr>
            <w:r>
              <w:rPr>
                <w:kern w:val="0"/>
                <w:sz w:val="18"/>
                <w:szCs w:val="18"/>
              </w:rPr>
              <w:t>4.5 million acres of forestland was damaged in South Carolina alone.</w:t>
            </w:r>
          </w:p>
          <w:p w14:paraId="216890C3" w14:textId="77777777" w:rsidR="00DB55A1" w:rsidRDefault="00000000">
            <w:pPr>
              <w:pStyle w:val="ListParagraph"/>
              <w:numPr>
                <w:ilvl w:val="0"/>
                <w:numId w:val="2"/>
              </w:numPr>
              <w:spacing w:after="20" w:line="240" w:lineRule="auto"/>
              <w:rPr>
                <w:kern w:val="0"/>
                <w:sz w:val="18"/>
                <w:szCs w:val="18"/>
              </w:rPr>
            </w:pPr>
            <w:r>
              <w:rPr>
                <w:kern w:val="0"/>
                <w:sz w:val="18"/>
                <w:szCs w:val="18"/>
              </w:rPr>
              <w:t>Hurricane Hugo deposited a large number of exotic birds at lakes in Western North Carolina.</w:t>
            </w:r>
          </w:p>
        </w:tc>
        <w:tc>
          <w:tcPr>
            <w:tcW w:w="844" w:type="pct"/>
          </w:tcPr>
          <w:p w14:paraId="4386532B" w14:textId="77777777" w:rsidR="00DB55A1" w:rsidRDefault="00000000">
            <w:pPr>
              <w:pStyle w:val="ListParagraph"/>
              <w:numPr>
                <w:ilvl w:val="0"/>
                <w:numId w:val="2"/>
              </w:numPr>
              <w:spacing w:after="20" w:line="240" w:lineRule="auto"/>
              <w:rPr>
                <w:kern w:val="0"/>
                <w:sz w:val="18"/>
                <w:szCs w:val="18"/>
              </w:rPr>
            </w:pPr>
            <w:r>
              <w:rPr>
                <w:kern w:val="0"/>
                <w:sz w:val="18"/>
                <w:szCs w:val="18"/>
              </w:rPr>
              <w:t>70 fatalities.</w:t>
            </w:r>
          </w:p>
          <w:p w14:paraId="133179A8" w14:textId="77777777" w:rsidR="00DB55A1" w:rsidRDefault="00DB55A1">
            <w:pPr>
              <w:pStyle w:val="ListParagraph"/>
              <w:numPr>
                <w:ilvl w:val="0"/>
                <w:numId w:val="2"/>
              </w:numPr>
              <w:spacing w:after="20" w:line="240" w:lineRule="auto"/>
              <w:rPr>
                <w:kern w:val="0"/>
                <w:sz w:val="18"/>
                <w:szCs w:val="18"/>
              </w:rPr>
            </w:pPr>
          </w:p>
        </w:tc>
        <w:tc>
          <w:tcPr>
            <w:tcW w:w="572" w:type="pct"/>
          </w:tcPr>
          <w:p w14:paraId="6C14DE1F" w14:textId="77777777" w:rsidR="00DB55A1" w:rsidRDefault="00000000">
            <w:pPr>
              <w:spacing w:after="20" w:line="240" w:lineRule="auto"/>
              <w:rPr>
                <w:kern w:val="0"/>
                <w:sz w:val="18"/>
                <w:szCs w:val="18"/>
              </w:rPr>
            </w:pPr>
            <w:r>
              <w:rPr>
                <w:kern w:val="0"/>
                <w:sz w:val="18"/>
                <w:szCs w:val="18"/>
              </w:rPr>
              <w:t>(NOAA 1989)</w:t>
            </w:r>
          </w:p>
        </w:tc>
      </w:tr>
      <w:tr w:rsidR="00DB55A1" w14:paraId="07D53164" w14:textId="77777777">
        <w:tc>
          <w:tcPr>
            <w:tcW w:w="539" w:type="pct"/>
          </w:tcPr>
          <w:p w14:paraId="7370BB71" w14:textId="77777777" w:rsidR="00DB55A1" w:rsidRDefault="00000000">
            <w:pPr>
              <w:spacing w:after="20" w:line="240" w:lineRule="auto"/>
              <w:jc w:val="center"/>
              <w:rPr>
                <w:kern w:val="0"/>
                <w:sz w:val="18"/>
                <w:szCs w:val="18"/>
              </w:rPr>
            </w:pPr>
            <w:r>
              <w:rPr>
                <w:kern w:val="0"/>
                <w:sz w:val="18"/>
                <w:szCs w:val="18"/>
              </w:rPr>
              <w:t xml:space="preserve">Hurricane </w:t>
            </w:r>
            <w:proofErr w:type="spellStart"/>
            <w:r>
              <w:rPr>
                <w:kern w:val="0"/>
                <w:sz w:val="18"/>
                <w:szCs w:val="18"/>
              </w:rPr>
              <w:t>Iniki</w:t>
            </w:r>
            <w:proofErr w:type="spellEnd"/>
            <w:r>
              <w:rPr>
                <w:kern w:val="0"/>
                <w:sz w:val="18"/>
                <w:szCs w:val="18"/>
              </w:rPr>
              <w:t xml:space="preserve"> (1992),</w:t>
            </w:r>
          </w:p>
          <w:p w14:paraId="46D3DE67" w14:textId="77777777" w:rsidR="00DB55A1" w:rsidRDefault="00000000">
            <w:pPr>
              <w:spacing w:after="20" w:line="240" w:lineRule="auto"/>
              <w:jc w:val="center"/>
              <w:rPr>
                <w:kern w:val="0"/>
                <w:sz w:val="18"/>
                <w:szCs w:val="18"/>
              </w:rPr>
            </w:pPr>
            <w:r>
              <w:rPr>
                <w:kern w:val="0"/>
                <w:sz w:val="18"/>
                <w:szCs w:val="18"/>
              </w:rPr>
              <w:t>(HI)</w:t>
            </w:r>
          </w:p>
        </w:tc>
        <w:tc>
          <w:tcPr>
            <w:tcW w:w="555" w:type="pct"/>
          </w:tcPr>
          <w:p w14:paraId="4907F51A" w14:textId="77777777" w:rsidR="00DB55A1" w:rsidRDefault="00000000">
            <w:pPr>
              <w:spacing w:after="20" w:line="240" w:lineRule="auto"/>
              <w:rPr>
                <w:kern w:val="0"/>
                <w:sz w:val="18"/>
                <w:szCs w:val="18"/>
              </w:rPr>
            </w:pPr>
            <w:r>
              <w:rPr>
                <w:kern w:val="0"/>
                <w:sz w:val="18"/>
                <w:szCs w:val="18"/>
              </w:rPr>
              <w:t>Category 4, and</w:t>
            </w:r>
          </w:p>
          <w:p w14:paraId="5152BE8F" w14:textId="77777777" w:rsidR="00DB55A1" w:rsidRDefault="00000000">
            <w:pPr>
              <w:spacing w:after="20" w:line="240" w:lineRule="auto"/>
              <w:rPr>
                <w:kern w:val="0"/>
                <w:sz w:val="18"/>
                <w:szCs w:val="18"/>
              </w:rPr>
            </w:pPr>
            <w:r>
              <w:rPr>
                <w:kern w:val="0"/>
                <w:sz w:val="18"/>
                <w:szCs w:val="18"/>
              </w:rPr>
              <w:t>Kauai</w:t>
            </w:r>
          </w:p>
          <w:p w14:paraId="6E65652A" w14:textId="77777777" w:rsidR="00DB55A1" w:rsidRDefault="00000000">
            <w:pPr>
              <w:spacing w:after="20" w:line="240" w:lineRule="auto"/>
              <w:rPr>
                <w:kern w:val="0"/>
                <w:sz w:val="18"/>
                <w:szCs w:val="18"/>
              </w:rPr>
            </w:pPr>
            <w:r>
              <w:rPr>
                <w:kern w:val="0"/>
                <w:sz w:val="18"/>
                <w:szCs w:val="18"/>
              </w:rPr>
              <w:t>(22.09°N, 159.52°W)</w:t>
            </w:r>
          </w:p>
        </w:tc>
        <w:tc>
          <w:tcPr>
            <w:tcW w:w="1047" w:type="pct"/>
          </w:tcPr>
          <w:p w14:paraId="42E6E7B5" w14:textId="77777777" w:rsidR="00DB55A1" w:rsidRDefault="00000000">
            <w:pPr>
              <w:pStyle w:val="ListParagraph"/>
              <w:numPr>
                <w:ilvl w:val="0"/>
                <w:numId w:val="2"/>
              </w:numPr>
              <w:spacing w:after="20" w:line="240" w:lineRule="auto"/>
              <w:rPr>
                <w:kern w:val="0"/>
                <w:sz w:val="18"/>
                <w:szCs w:val="18"/>
              </w:rPr>
            </w:pPr>
            <w:r>
              <w:rPr>
                <w:kern w:val="0"/>
                <w:sz w:val="18"/>
                <w:szCs w:val="18"/>
              </w:rPr>
              <w:t>About 100 people were injured.</w:t>
            </w:r>
          </w:p>
          <w:p w14:paraId="2F53D05D" w14:textId="77777777" w:rsidR="00DB55A1" w:rsidRDefault="00000000">
            <w:pPr>
              <w:pStyle w:val="ListParagraph"/>
              <w:numPr>
                <w:ilvl w:val="0"/>
                <w:numId w:val="2"/>
              </w:numPr>
              <w:spacing w:after="20" w:line="240" w:lineRule="auto"/>
              <w:rPr>
                <w:kern w:val="0"/>
                <w:sz w:val="18"/>
                <w:szCs w:val="18"/>
              </w:rPr>
            </w:pPr>
            <w:r>
              <w:rPr>
                <w:kern w:val="0"/>
                <w:sz w:val="18"/>
                <w:szCs w:val="18"/>
              </w:rPr>
              <w:t>14,350 homes were affected with 1,421 destroyed and 5,152 suffering major damage in Kauai.</w:t>
            </w:r>
          </w:p>
        </w:tc>
        <w:tc>
          <w:tcPr>
            <w:tcW w:w="418" w:type="pct"/>
          </w:tcPr>
          <w:p w14:paraId="3D6D4FCF" w14:textId="77777777" w:rsidR="00DB55A1" w:rsidRDefault="00000000">
            <w:pPr>
              <w:spacing w:after="20" w:line="240" w:lineRule="auto"/>
              <w:jc w:val="both"/>
              <w:rPr>
                <w:kern w:val="0"/>
                <w:sz w:val="18"/>
                <w:szCs w:val="18"/>
              </w:rPr>
            </w:pPr>
            <w:r>
              <w:rPr>
                <w:kern w:val="0"/>
                <w:sz w:val="18"/>
                <w:szCs w:val="18"/>
              </w:rPr>
              <w:t xml:space="preserve">$3.1 </w:t>
            </w:r>
          </w:p>
        </w:tc>
        <w:tc>
          <w:tcPr>
            <w:tcW w:w="1025" w:type="pct"/>
          </w:tcPr>
          <w:p w14:paraId="259B91BE"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844" w:type="pct"/>
          </w:tcPr>
          <w:p w14:paraId="5C32DBD2" w14:textId="77777777" w:rsidR="00DB55A1" w:rsidRDefault="00000000">
            <w:pPr>
              <w:pStyle w:val="ListParagraph"/>
              <w:numPr>
                <w:ilvl w:val="0"/>
                <w:numId w:val="2"/>
              </w:numPr>
              <w:spacing w:after="20" w:line="240" w:lineRule="auto"/>
              <w:rPr>
                <w:kern w:val="0"/>
                <w:sz w:val="18"/>
                <w:szCs w:val="18"/>
              </w:rPr>
            </w:pPr>
            <w:r>
              <w:rPr>
                <w:kern w:val="0"/>
                <w:sz w:val="18"/>
                <w:szCs w:val="18"/>
              </w:rPr>
              <w:t>7 fatalities.</w:t>
            </w:r>
          </w:p>
          <w:p w14:paraId="2627F12A" w14:textId="77777777" w:rsidR="00DB55A1" w:rsidRDefault="00DB55A1">
            <w:pPr>
              <w:pStyle w:val="ListParagraph"/>
              <w:numPr>
                <w:ilvl w:val="0"/>
                <w:numId w:val="2"/>
              </w:numPr>
              <w:spacing w:after="20" w:line="240" w:lineRule="auto"/>
              <w:rPr>
                <w:kern w:val="0"/>
                <w:sz w:val="18"/>
                <w:szCs w:val="18"/>
              </w:rPr>
            </w:pPr>
          </w:p>
        </w:tc>
        <w:tc>
          <w:tcPr>
            <w:tcW w:w="572" w:type="pct"/>
          </w:tcPr>
          <w:p w14:paraId="655BA4FC" w14:textId="77777777" w:rsidR="00DB55A1" w:rsidRDefault="00000000">
            <w:pPr>
              <w:spacing w:after="20" w:line="240" w:lineRule="auto"/>
              <w:rPr>
                <w:kern w:val="0"/>
                <w:sz w:val="18"/>
                <w:szCs w:val="18"/>
              </w:rPr>
            </w:pPr>
            <w:r>
              <w:rPr>
                <w:kern w:val="0"/>
                <w:sz w:val="18"/>
                <w:szCs w:val="18"/>
              </w:rPr>
              <w:t>(NOAA 1993)</w:t>
            </w:r>
          </w:p>
        </w:tc>
      </w:tr>
      <w:tr w:rsidR="00DB55A1" w14:paraId="7CC55CBF" w14:textId="77777777">
        <w:tc>
          <w:tcPr>
            <w:tcW w:w="539" w:type="pct"/>
          </w:tcPr>
          <w:p w14:paraId="18D474A4" w14:textId="77777777" w:rsidR="00DB55A1" w:rsidRDefault="00000000">
            <w:pPr>
              <w:spacing w:after="20" w:line="240" w:lineRule="auto"/>
              <w:jc w:val="center"/>
              <w:rPr>
                <w:kern w:val="0"/>
                <w:sz w:val="18"/>
                <w:szCs w:val="18"/>
              </w:rPr>
            </w:pPr>
            <w:r>
              <w:rPr>
                <w:kern w:val="0"/>
                <w:sz w:val="18"/>
                <w:szCs w:val="18"/>
              </w:rPr>
              <w:t>Hurricane Andrew (1992),</w:t>
            </w:r>
          </w:p>
          <w:p w14:paraId="298B6A9B" w14:textId="77777777" w:rsidR="00DB55A1" w:rsidRDefault="00000000">
            <w:pPr>
              <w:spacing w:after="20" w:line="240" w:lineRule="auto"/>
              <w:jc w:val="center"/>
              <w:rPr>
                <w:kern w:val="0"/>
                <w:sz w:val="18"/>
                <w:szCs w:val="18"/>
              </w:rPr>
            </w:pPr>
            <w:r>
              <w:rPr>
                <w:kern w:val="0"/>
                <w:sz w:val="18"/>
                <w:szCs w:val="18"/>
              </w:rPr>
              <w:t>(FL)</w:t>
            </w:r>
          </w:p>
        </w:tc>
        <w:tc>
          <w:tcPr>
            <w:tcW w:w="555" w:type="pct"/>
          </w:tcPr>
          <w:p w14:paraId="64858A88" w14:textId="77777777" w:rsidR="00DB55A1" w:rsidRDefault="00000000">
            <w:pPr>
              <w:spacing w:after="20" w:line="240" w:lineRule="auto"/>
              <w:rPr>
                <w:kern w:val="0"/>
                <w:sz w:val="18"/>
                <w:szCs w:val="18"/>
              </w:rPr>
            </w:pPr>
            <w:r>
              <w:rPr>
                <w:kern w:val="0"/>
                <w:sz w:val="18"/>
                <w:szCs w:val="18"/>
              </w:rPr>
              <w:t>Category 5, and</w:t>
            </w:r>
          </w:p>
          <w:p w14:paraId="72207585" w14:textId="77777777" w:rsidR="00DB55A1" w:rsidRDefault="00000000">
            <w:pPr>
              <w:spacing w:after="20" w:line="240" w:lineRule="auto"/>
              <w:rPr>
                <w:kern w:val="0"/>
                <w:sz w:val="18"/>
                <w:szCs w:val="18"/>
              </w:rPr>
            </w:pPr>
            <w:r>
              <w:rPr>
                <w:kern w:val="0"/>
                <w:sz w:val="18"/>
                <w:szCs w:val="18"/>
              </w:rPr>
              <w:t>Elliott Key</w:t>
            </w:r>
          </w:p>
          <w:p w14:paraId="624961A8" w14:textId="77777777" w:rsidR="00DB55A1" w:rsidRDefault="00000000">
            <w:pPr>
              <w:spacing w:after="20" w:line="240" w:lineRule="auto"/>
              <w:rPr>
                <w:kern w:val="0"/>
                <w:sz w:val="18"/>
                <w:szCs w:val="18"/>
              </w:rPr>
            </w:pPr>
            <w:r>
              <w:rPr>
                <w:kern w:val="0"/>
                <w:sz w:val="18"/>
                <w:szCs w:val="18"/>
              </w:rPr>
              <w:t>(25.441°N, 80.197°W)</w:t>
            </w:r>
          </w:p>
        </w:tc>
        <w:tc>
          <w:tcPr>
            <w:tcW w:w="1047" w:type="pct"/>
          </w:tcPr>
          <w:p w14:paraId="34344AEA" w14:textId="77777777" w:rsidR="00DB55A1" w:rsidRDefault="00000000">
            <w:pPr>
              <w:numPr>
                <w:ilvl w:val="0"/>
                <w:numId w:val="2"/>
              </w:numPr>
              <w:spacing w:after="20" w:line="240" w:lineRule="auto"/>
              <w:rPr>
                <w:kern w:val="0"/>
                <w:sz w:val="18"/>
                <w:szCs w:val="18"/>
              </w:rPr>
            </w:pPr>
            <w:r>
              <w:rPr>
                <w:kern w:val="0"/>
                <w:sz w:val="18"/>
                <w:szCs w:val="18"/>
              </w:rPr>
              <w:t>25,524 homes were destroyed and 101,241 were damaged.</w:t>
            </w:r>
          </w:p>
          <w:p w14:paraId="552AC787"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Over 120 homes were demolished, and 700 others were damaged. In the small town of Florida </w:t>
            </w:r>
            <w:r>
              <w:rPr>
                <w:kern w:val="0"/>
                <w:sz w:val="18"/>
                <w:szCs w:val="18"/>
              </w:rPr>
              <w:lastRenderedPageBreak/>
              <w:t>City.</w:t>
            </w:r>
          </w:p>
          <w:p w14:paraId="65355BAF"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23,000 homes were damaged, and 985 homes and 1,951 mobile homes were destroyed in Louisiana. </w:t>
            </w:r>
          </w:p>
        </w:tc>
        <w:tc>
          <w:tcPr>
            <w:tcW w:w="418" w:type="pct"/>
          </w:tcPr>
          <w:p w14:paraId="4B0B3A04" w14:textId="77777777" w:rsidR="00DB55A1" w:rsidRDefault="00000000">
            <w:pPr>
              <w:spacing w:after="20" w:line="240" w:lineRule="auto"/>
              <w:jc w:val="both"/>
              <w:rPr>
                <w:kern w:val="0"/>
                <w:sz w:val="18"/>
                <w:szCs w:val="18"/>
              </w:rPr>
            </w:pPr>
            <w:r>
              <w:rPr>
                <w:kern w:val="0"/>
                <w:sz w:val="18"/>
                <w:szCs w:val="18"/>
              </w:rPr>
              <w:lastRenderedPageBreak/>
              <w:t xml:space="preserve">$25 </w:t>
            </w:r>
          </w:p>
        </w:tc>
        <w:tc>
          <w:tcPr>
            <w:tcW w:w="1025" w:type="pct"/>
          </w:tcPr>
          <w:p w14:paraId="08BD8572" w14:textId="77777777" w:rsidR="00DB55A1" w:rsidRDefault="00000000">
            <w:pPr>
              <w:pStyle w:val="ListParagraph"/>
              <w:numPr>
                <w:ilvl w:val="0"/>
                <w:numId w:val="2"/>
              </w:numPr>
              <w:spacing w:after="20" w:line="240" w:lineRule="auto"/>
              <w:rPr>
                <w:kern w:val="0"/>
                <w:sz w:val="18"/>
                <w:szCs w:val="18"/>
              </w:rPr>
            </w:pPr>
            <w:r>
              <w:rPr>
                <w:kern w:val="0"/>
                <w:sz w:val="18"/>
                <w:szCs w:val="18"/>
              </w:rPr>
              <w:t>The Louisiana barrier island shoreline is eroding at a rate exceeding 20 meters per year because of both hurricanes and normal processes.</w:t>
            </w:r>
          </w:p>
          <w:p w14:paraId="69B51FA8" w14:textId="77777777" w:rsidR="00DB55A1" w:rsidRDefault="00000000">
            <w:pPr>
              <w:pStyle w:val="ListParagraph"/>
              <w:widowControl/>
              <w:numPr>
                <w:ilvl w:val="0"/>
                <w:numId w:val="2"/>
              </w:numPr>
              <w:spacing w:after="20" w:line="240" w:lineRule="auto"/>
              <w:rPr>
                <w:kern w:val="0"/>
                <w:sz w:val="18"/>
                <w:szCs w:val="18"/>
              </w:rPr>
            </w:pPr>
            <w:r>
              <w:rPr>
                <w:kern w:val="0"/>
                <w:sz w:val="18"/>
                <w:szCs w:val="18"/>
              </w:rPr>
              <w:lastRenderedPageBreak/>
              <w:t>177,000 people were homeless.</w:t>
            </w:r>
          </w:p>
          <w:p w14:paraId="648C678A" w14:textId="77777777" w:rsidR="00DB55A1" w:rsidRDefault="00DB55A1">
            <w:pPr>
              <w:pStyle w:val="ListParagraph"/>
              <w:numPr>
                <w:ilvl w:val="0"/>
                <w:numId w:val="2"/>
              </w:numPr>
              <w:spacing w:after="20" w:line="240" w:lineRule="auto"/>
              <w:rPr>
                <w:kern w:val="0"/>
                <w:sz w:val="18"/>
                <w:szCs w:val="18"/>
              </w:rPr>
            </w:pPr>
          </w:p>
        </w:tc>
        <w:tc>
          <w:tcPr>
            <w:tcW w:w="844" w:type="pct"/>
          </w:tcPr>
          <w:p w14:paraId="796D0E78" w14:textId="77777777" w:rsidR="00DB55A1" w:rsidRDefault="00000000">
            <w:pPr>
              <w:pStyle w:val="ListParagraph"/>
              <w:numPr>
                <w:ilvl w:val="0"/>
                <w:numId w:val="2"/>
              </w:numPr>
              <w:spacing w:after="20" w:line="240" w:lineRule="auto"/>
              <w:rPr>
                <w:kern w:val="0"/>
                <w:sz w:val="18"/>
                <w:szCs w:val="18"/>
              </w:rPr>
            </w:pPr>
            <w:r>
              <w:rPr>
                <w:kern w:val="0"/>
                <w:sz w:val="18"/>
                <w:szCs w:val="18"/>
              </w:rPr>
              <w:lastRenderedPageBreak/>
              <w:t>65 fatalities.</w:t>
            </w:r>
          </w:p>
          <w:p w14:paraId="67D0FCAA" w14:textId="77777777" w:rsidR="00DB55A1" w:rsidRDefault="00DB55A1">
            <w:pPr>
              <w:pStyle w:val="ListParagraph"/>
              <w:numPr>
                <w:ilvl w:val="0"/>
                <w:numId w:val="2"/>
              </w:numPr>
              <w:spacing w:after="20" w:line="240" w:lineRule="auto"/>
              <w:rPr>
                <w:kern w:val="0"/>
                <w:sz w:val="18"/>
                <w:szCs w:val="18"/>
              </w:rPr>
            </w:pPr>
          </w:p>
        </w:tc>
        <w:tc>
          <w:tcPr>
            <w:tcW w:w="572" w:type="pct"/>
          </w:tcPr>
          <w:p w14:paraId="5779F553" w14:textId="77777777" w:rsidR="00DB55A1" w:rsidRDefault="00000000">
            <w:pPr>
              <w:spacing w:after="20" w:line="240" w:lineRule="auto"/>
              <w:rPr>
                <w:kern w:val="0"/>
                <w:sz w:val="18"/>
                <w:szCs w:val="18"/>
              </w:rPr>
            </w:pPr>
            <w:r>
              <w:rPr>
                <w:kern w:val="0"/>
                <w:sz w:val="18"/>
                <w:szCs w:val="18"/>
              </w:rPr>
              <w:t>(Rappaport 1993; USGS 1992)</w:t>
            </w:r>
          </w:p>
        </w:tc>
      </w:tr>
      <w:tr w:rsidR="00DB55A1" w14:paraId="6B7D3FBB" w14:textId="77777777">
        <w:tc>
          <w:tcPr>
            <w:tcW w:w="539" w:type="pct"/>
          </w:tcPr>
          <w:p w14:paraId="3A84054C" w14:textId="77777777" w:rsidR="00DB55A1" w:rsidRDefault="00000000">
            <w:pPr>
              <w:spacing w:after="20" w:line="240" w:lineRule="auto"/>
              <w:jc w:val="center"/>
              <w:rPr>
                <w:kern w:val="0"/>
                <w:sz w:val="18"/>
                <w:szCs w:val="18"/>
              </w:rPr>
            </w:pPr>
            <w:r>
              <w:rPr>
                <w:kern w:val="0"/>
                <w:sz w:val="18"/>
                <w:szCs w:val="18"/>
              </w:rPr>
              <w:t>Hurricane Opal (1995)</w:t>
            </w:r>
          </w:p>
          <w:p w14:paraId="75CBFC76" w14:textId="77777777" w:rsidR="00DB55A1" w:rsidRDefault="00000000">
            <w:pPr>
              <w:spacing w:after="20" w:line="240" w:lineRule="auto"/>
              <w:jc w:val="center"/>
              <w:rPr>
                <w:kern w:val="0"/>
                <w:sz w:val="18"/>
                <w:szCs w:val="18"/>
              </w:rPr>
            </w:pPr>
            <w:r>
              <w:rPr>
                <w:kern w:val="0"/>
                <w:sz w:val="18"/>
                <w:szCs w:val="18"/>
              </w:rPr>
              <w:t>(FL)</w:t>
            </w:r>
          </w:p>
        </w:tc>
        <w:tc>
          <w:tcPr>
            <w:tcW w:w="555" w:type="pct"/>
          </w:tcPr>
          <w:p w14:paraId="2DA1427D" w14:textId="77777777" w:rsidR="00DB55A1" w:rsidRDefault="00000000">
            <w:pPr>
              <w:spacing w:after="20" w:line="240" w:lineRule="auto"/>
              <w:rPr>
                <w:kern w:val="0"/>
                <w:sz w:val="18"/>
                <w:szCs w:val="18"/>
              </w:rPr>
            </w:pPr>
            <w:r>
              <w:rPr>
                <w:kern w:val="0"/>
                <w:sz w:val="18"/>
                <w:szCs w:val="18"/>
              </w:rPr>
              <w:t>Category 4, and</w:t>
            </w:r>
          </w:p>
          <w:p w14:paraId="1E808669" w14:textId="77777777" w:rsidR="00DB55A1" w:rsidRDefault="00000000">
            <w:pPr>
              <w:spacing w:after="20" w:line="240" w:lineRule="auto"/>
              <w:rPr>
                <w:kern w:val="0"/>
                <w:sz w:val="18"/>
                <w:szCs w:val="18"/>
              </w:rPr>
            </w:pPr>
            <w:r>
              <w:rPr>
                <w:kern w:val="0"/>
                <w:sz w:val="18"/>
                <w:szCs w:val="18"/>
              </w:rPr>
              <w:t>Pensacola Beach</w:t>
            </w:r>
          </w:p>
          <w:p w14:paraId="43B12B2F" w14:textId="77777777" w:rsidR="00DB55A1" w:rsidRDefault="00000000">
            <w:pPr>
              <w:spacing w:after="20" w:line="240" w:lineRule="auto"/>
              <w:rPr>
                <w:kern w:val="0"/>
                <w:sz w:val="18"/>
                <w:szCs w:val="18"/>
              </w:rPr>
            </w:pPr>
            <w:r>
              <w:rPr>
                <w:kern w:val="0"/>
                <w:sz w:val="18"/>
                <w:szCs w:val="18"/>
              </w:rPr>
              <w:t>(30.352°N, 87.051°W)</w:t>
            </w:r>
          </w:p>
        </w:tc>
        <w:tc>
          <w:tcPr>
            <w:tcW w:w="1047" w:type="pct"/>
          </w:tcPr>
          <w:p w14:paraId="7ED27706" w14:textId="77777777" w:rsidR="00DB55A1" w:rsidRDefault="00000000">
            <w:pPr>
              <w:pStyle w:val="ListParagraph"/>
              <w:numPr>
                <w:ilvl w:val="0"/>
                <w:numId w:val="2"/>
              </w:numPr>
              <w:spacing w:after="20" w:line="240" w:lineRule="auto"/>
              <w:rPr>
                <w:kern w:val="0"/>
                <w:sz w:val="18"/>
                <w:szCs w:val="18"/>
              </w:rPr>
            </w:pPr>
            <w:r>
              <w:rPr>
                <w:kern w:val="0"/>
                <w:sz w:val="18"/>
                <w:szCs w:val="18"/>
              </w:rPr>
              <w:t>Nearly 300 homes were destroyed, and 1,000 others suffered major damage.</w:t>
            </w:r>
          </w:p>
        </w:tc>
        <w:tc>
          <w:tcPr>
            <w:tcW w:w="418" w:type="pct"/>
          </w:tcPr>
          <w:p w14:paraId="6B2D0FEC" w14:textId="77777777" w:rsidR="00DB55A1" w:rsidRDefault="00000000">
            <w:pPr>
              <w:spacing w:after="20" w:line="240" w:lineRule="auto"/>
              <w:jc w:val="both"/>
              <w:rPr>
                <w:kern w:val="0"/>
                <w:sz w:val="18"/>
                <w:szCs w:val="18"/>
              </w:rPr>
            </w:pPr>
            <w:r>
              <w:rPr>
                <w:kern w:val="0"/>
                <w:sz w:val="18"/>
                <w:szCs w:val="18"/>
              </w:rPr>
              <w:t>$3</w:t>
            </w:r>
          </w:p>
        </w:tc>
        <w:tc>
          <w:tcPr>
            <w:tcW w:w="1025" w:type="pct"/>
          </w:tcPr>
          <w:p w14:paraId="3AC8BC68" w14:textId="77777777" w:rsidR="00DB55A1" w:rsidRDefault="00000000">
            <w:pPr>
              <w:pStyle w:val="ListParagraph"/>
              <w:numPr>
                <w:ilvl w:val="0"/>
                <w:numId w:val="2"/>
              </w:numPr>
              <w:spacing w:after="20" w:line="240" w:lineRule="auto"/>
              <w:rPr>
                <w:kern w:val="0"/>
                <w:sz w:val="18"/>
                <w:szCs w:val="18"/>
              </w:rPr>
            </w:pPr>
            <w:r>
              <w:rPr>
                <w:kern w:val="0"/>
                <w:sz w:val="18"/>
                <w:szCs w:val="18"/>
              </w:rPr>
              <w:t>Minor to moderate beach and shore erosion, especially the western end of lake.</w:t>
            </w:r>
          </w:p>
        </w:tc>
        <w:tc>
          <w:tcPr>
            <w:tcW w:w="844" w:type="pct"/>
          </w:tcPr>
          <w:p w14:paraId="41F0BC5F" w14:textId="77777777" w:rsidR="00DB55A1" w:rsidRDefault="00000000">
            <w:pPr>
              <w:pStyle w:val="ListParagraph"/>
              <w:numPr>
                <w:ilvl w:val="0"/>
                <w:numId w:val="2"/>
              </w:numPr>
              <w:spacing w:after="20" w:line="240" w:lineRule="auto"/>
              <w:rPr>
                <w:kern w:val="0"/>
                <w:sz w:val="18"/>
                <w:szCs w:val="18"/>
              </w:rPr>
            </w:pPr>
            <w:r>
              <w:rPr>
                <w:kern w:val="0"/>
                <w:sz w:val="18"/>
                <w:szCs w:val="18"/>
              </w:rPr>
              <w:t>63 fatalities, with 13 in the United States.</w:t>
            </w:r>
          </w:p>
          <w:p w14:paraId="4B775324" w14:textId="77777777" w:rsidR="00DB55A1" w:rsidRDefault="00000000">
            <w:pPr>
              <w:pStyle w:val="ListParagraph"/>
              <w:numPr>
                <w:ilvl w:val="0"/>
                <w:numId w:val="2"/>
              </w:numPr>
              <w:spacing w:after="20" w:line="240" w:lineRule="auto"/>
              <w:rPr>
                <w:kern w:val="0"/>
                <w:sz w:val="18"/>
                <w:szCs w:val="18"/>
              </w:rPr>
            </w:pPr>
            <w:r>
              <w:rPr>
                <w:kern w:val="0"/>
                <w:sz w:val="18"/>
                <w:szCs w:val="18"/>
              </w:rPr>
              <w:t>Nearly 2 million people lost power in Florida, Alabama, Georgia, and the Carolinas.</w:t>
            </w:r>
          </w:p>
        </w:tc>
        <w:tc>
          <w:tcPr>
            <w:tcW w:w="572" w:type="pct"/>
          </w:tcPr>
          <w:p w14:paraId="3BBD629F" w14:textId="77777777" w:rsidR="00DB55A1" w:rsidRDefault="00000000">
            <w:pPr>
              <w:spacing w:after="20" w:line="240" w:lineRule="auto"/>
              <w:rPr>
                <w:kern w:val="0"/>
                <w:sz w:val="18"/>
                <w:szCs w:val="18"/>
              </w:rPr>
            </w:pPr>
            <w:r>
              <w:rPr>
                <w:kern w:val="0"/>
                <w:sz w:val="18"/>
                <w:szCs w:val="18"/>
              </w:rPr>
              <w:t>(Mayfield 1995)</w:t>
            </w:r>
          </w:p>
        </w:tc>
      </w:tr>
      <w:tr w:rsidR="00DB55A1" w14:paraId="2CD0E557" w14:textId="77777777">
        <w:tc>
          <w:tcPr>
            <w:tcW w:w="539" w:type="pct"/>
          </w:tcPr>
          <w:p w14:paraId="3F02DE32" w14:textId="77777777" w:rsidR="00DB55A1" w:rsidRDefault="00000000">
            <w:pPr>
              <w:spacing w:after="20" w:line="240" w:lineRule="auto"/>
              <w:jc w:val="center"/>
              <w:rPr>
                <w:kern w:val="0"/>
                <w:sz w:val="18"/>
                <w:szCs w:val="18"/>
              </w:rPr>
            </w:pPr>
            <w:r>
              <w:rPr>
                <w:kern w:val="0"/>
                <w:sz w:val="18"/>
                <w:szCs w:val="18"/>
              </w:rPr>
              <w:t>Hurricane Georges (1998)</w:t>
            </w:r>
          </w:p>
          <w:p w14:paraId="6C130857" w14:textId="77777777" w:rsidR="00DB55A1" w:rsidRDefault="00000000">
            <w:pPr>
              <w:spacing w:after="20" w:line="240" w:lineRule="auto"/>
              <w:jc w:val="center"/>
              <w:rPr>
                <w:kern w:val="0"/>
                <w:sz w:val="18"/>
                <w:szCs w:val="18"/>
              </w:rPr>
            </w:pPr>
            <w:r>
              <w:rPr>
                <w:kern w:val="0"/>
                <w:sz w:val="18"/>
                <w:szCs w:val="18"/>
              </w:rPr>
              <w:t>(LA, FL, PR)</w:t>
            </w:r>
          </w:p>
        </w:tc>
        <w:tc>
          <w:tcPr>
            <w:tcW w:w="555" w:type="pct"/>
          </w:tcPr>
          <w:p w14:paraId="3133EC30" w14:textId="77777777" w:rsidR="00DB55A1" w:rsidRDefault="00000000">
            <w:pPr>
              <w:spacing w:after="20" w:line="240" w:lineRule="auto"/>
              <w:rPr>
                <w:kern w:val="0"/>
                <w:sz w:val="18"/>
                <w:szCs w:val="18"/>
              </w:rPr>
            </w:pPr>
            <w:r>
              <w:rPr>
                <w:kern w:val="0"/>
                <w:sz w:val="18"/>
                <w:szCs w:val="18"/>
              </w:rPr>
              <w:t>Category 4, and</w:t>
            </w:r>
          </w:p>
          <w:p w14:paraId="2FF8CD92" w14:textId="77777777" w:rsidR="00DB55A1" w:rsidRDefault="00000000">
            <w:pPr>
              <w:spacing w:after="20" w:line="240" w:lineRule="auto"/>
              <w:rPr>
                <w:kern w:val="0"/>
                <w:sz w:val="18"/>
                <w:szCs w:val="18"/>
              </w:rPr>
            </w:pPr>
            <w:r>
              <w:rPr>
                <w:kern w:val="0"/>
                <w:sz w:val="18"/>
                <w:szCs w:val="18"/>
              </w:rPr>
              <w:t>Puerto, Rico</w:t>
            </w:r>
          </w:p>
          <w:p w14:paraId="76F33599" w14:textId="77777777" w:rsidR="00DB55A1" w:rsidRDefault="00000000">
            <w:pPr>
              <w:spacing w:after="20" w:line="240" w:lineRule="auto"/>
              <w:rPr>
                <w:kern w:val="0"/>
                <w:sz w:val="18"/>
                <w:szCs w:val="18"/>
              </w:rPr>
            </w:pPr>
            <w:r>
              <w:rPr>
                <w:kern w:val="0"/>
                <w:sz w:val="18"/>
                <w:szCs w:val="18"/>
              </w:rPr>
              <w:t>(18.333°N, 65.634°W)</w:t>
            </w:r>
          </w:p>
        </w:tc>
        <w:tc>
          <w:tcPr>
            <w:tcW w:w="1047" w:type="pct"/>
          </w:tcPr>
          <w:p w14:paraId="6B5C2D6F" w14:textId="77777777" w:rsidR="00DB55A1" w:rsidRDefault="00000000">
            <w:pPr>
              <w:pStyle w:val="ListParagraph"/>
              <w:numPr>
                <w:ilvl w:val="0"/>
                <w:numId w:val="2"/>
              </w:numPr>
              <w:spacing w:after="20" w:line="240" w:lineRule="auto"/>
              <w:rPr>
                <w:kern w:val="0"/>
                <w:sz w:val="18"/>
                <w:szCs w:val="18"/>
              </w:rPr>
            </w:pPr>
            <w:r>
              <w:rPr>
                <w:kern w:val="0"/>
                <w:sz w:val="18"/>
                <w:szCs w:val="18"/>
              </w:rPr>
              <w:t>1536 homes were damage of which 173 were completely destroyed in the Florida Keys.</w:t>
            </w:r>
          </w:p>
          <w:p w14:paraId="4A47E918" w14:textId="77777777" w:rsidR="00DB55A1" w:rsidRDefault="00DB55A1">
            <w:pPr>
              <w:pStyle w:val="ListParagraph"/>
              <w:numPr>
                <w:ilvl w:val="0"/>
                <w:numId w:val="2"/>
              </w:numPr>
              <w:spacing w:after="20" w:line="240" w:lineRule="auto"/>
              <w:rPr>
                <w:kern w:val="0"/>
                <w:sz w:val="18"/>
                <w:szCs w:val="18"/>
              </w:rPr>
            </w:pPr>
          </w:p>
        </w:tc>
        <w:tc>
          <w:tcPr>
            <w:tcW w:w="418" w:type="pct"/>
          </w:tcPr>
          <w:p w14:paraId="43C61B9B" w14:textId="77777777" w:rsidR="00DB55A1" w:rsidRDefault="00000000">
            <w:pPr>
              <w:spacing w:after="20" w:line="240" w:lineRule="auto"/>
              <w:jc w:val="both"/>
              <w:rPr>
                <w:kern w:val="0"/>
                <w:sz w:val="18"/>
                <w:szCs w:val="18"/>
              </w:rPr>
            </w:pPr>
            <w:r>
              <w:rPr>
                <w:kern w:val="0"/>
                <w:sz w:val="18"/>
                <w:szCs w:val="18"/>
              </w:rPr>
              <w:t xml:space="preserve">$9.3 </w:t>
            </w:r>
          </w:p>
        </w:tc>
        <w:tc>
          <w:tcPr>
            <w:tcW w:w="1025" w:type="pct"/>
          </w:tcPr>
          <w:p w14:paraId="221DD3A4" w14:textId="77777777" w:rsidR="00DB55A1" w:rsidRDefault="00000000">
            <w:pPr>
              <w:pStyle w:val="ListParagraph"/>
              <w:numPr>
                <w:ilvl w:val="0"/>
                <w:numId w:val="2"/>
              </w:numPr>
              <w:spacing w:after="20" w:line="240" w:lineRule="auto"/>
              <w:rPr>
                <w:kern w:val="0"/>
                <w:sz w:val="18"/>
                <w:szCs w:val="18"/>
              </w:rPr>
            </w:pPr>
            <w:r>
              <w:rPr>
                <w:kern w:val="0"/>
                <w:sz w:val="18"/>
                <w:szCs w:val="18"/>
              </w:rPr>
              <w:t>Minor beach erosion along the island in Florida</w:t>
            </w:r>
          </w:p>
        </w:tc>
        <w:tc>
          <w:tcPr>
            <w:tcW w:w="844" w:type="pct"/>
          </w:tcPr>
          <w:p w14:paraId="6D4CF53F" w14:textId="77777777" w:rsidR="00DB55A1" w:rsidRDefault="00000000">
            <w:pPr>
              <w:pStyle w:val="ListParagraph"/>
              <w:numPr>
                <w:ilvl w:val="0"/>
                <w:numId w:val="2"/>
              </w:numPr>
              <w:spacing w:after="20" w:line="240" w:lineRule="auto"/>
              <w:rPr>
                <w:kern w:val="0"/>
                <w:sz w:val="18"/>
                <w:szCs w:val="18"/>
              </w:rPr>
            </w:pPr>
            <w:r>
              <w:rPr>
                <w:kern w:val="0"/>
                <w:sz w:val="18"/>
                <w:szCs w:val="18"/>
              </w:rPr>
              <w:t>Over 200,000 had no power in Miami.</w:t>
            </w:r>
          </w:p>
          <w:p w14:paraId="3C695458" w14:textId="77777777" w:rsidR="00DB55A1" w:rsidRDefault="00000000">
            <w:pPr>
              <w:pStyle w:val="ListParagraph"/>
              <w:numPr>
                <w:ilvl w:val="0"/>
                <w:numId w:val="2"/>
              </w:numPr>
              <w:spacing w:after="20" w:line="240" w:lineRule="auto"/>
              <w:rPr>
                <w:kern w:val="0"/>
                <w:sz w:val="18"/>
                <w:szCs w:val="18"/>
              </w:rPr>
            </w:pPr>
            <w:r>
              <w:rPr>
                <w:kern w:val="0"/>
                <w:sz w:val="18"/>
                <w:szCs w:val="18"/>
              </w:rPr>
              <w:t>167,332 people were homeless in Haiti.</w:t>
            </w:r>
          </w:p>
        </w:tc>
        <w:tc>
          <w:tcPr>
            <w:tcW w:w="572" w:type="pct"/>
          </w:tcPr>
          <w:p w14:paraId="2FD5815F" w14:textId="77777777" w:rsidR="00DB55A1" w:rsidRDefault="00000000">
            <w:pPr>
              <w:spacing w:after="20" w:line="240" w:lineRule="auto"/>
              <w:rPr>
                <w:kern w:val="0"/>
                <w:sz w:val="18"/>
                <w:szCs w:val="18"/>
              </w:rPr>
            </w:pPr>
            <w:r>
              <w:rPr>
                <w:kern w:val="0"/>
                <w:sz w:val="18"/>
                <w:szCs w:val="18"/>
              </w:rPr>
              <w:t>(Guiney 1999)</w:t>
            </w:r>
          </w:p>
        </w:tc>
      </w:tr>
      <w:tr w:rsidR="00DB55A1" w14:paraId="4C9743DA" w14:textId="77777777">
        <w:tc>
          <w:tcPr>
            <w:tcW w:w="539" w:type="pct"/>
          </w:tcPr>
          <w:p w14:paraId="64FB0D8D" w14:textId="77777777" w:rsidR="00DB55A1" w:rsidRDefault="00000000">
            <w:pPr>
              <w:spacing w:after="20" w:line="240" w:lineRule="auto"/>
              <w:jc w:val="center"/>
              <w:rPr>
                <w:kern w:val="0"/>
                <w:sz w:val="18"/>
                <w:szCs w:val="18"/>
              </w:rPr>
            </w:pPr>
            <w:r>
              <w:rPr>
                <w:kern w:val="0"/>
                <w:sz w:val="18"/>
                <w:szCs w:val="18"/>
              </w:rPr>
              <w:t>Hurricane Mitch (1998)</w:t>
            </w:r>
          </w:p>
          <w:p w14:paraId="0E43B6FD" w14:textId="77777777" w:rsidR="00DB55A1" w:rsidRDefault="00000000">
            <w:pPr>
              <w:spacing w:after="20" w:line="240" w:lineRule="auto"/>
              <w:jc w:val="center"/>
              <w:rPr>
                <w:kern w:val="0"/>
                <w:sz w:val="18"/>
                <w:szCs w:val="18"/>
              </w:rPr>
            </w:pPr>
            <w:r>
              <w:rPr>
                <w:kern w:val="0"/>
                <w:sz w:val="18"/>
                <w:szCs w:val="18"/>
              </w:rPr>
              <w:t>(FL)</w:t>
            </w:r>
          </w:p>
        </w:tc>
        <w:tc>
          <w:tcPr>
            <w:tcW w:w="555" w:type="pct"/>
          </w:tcPr>
          <w:p w14:paraId="56CFB671" w14:textId="77777777" w:rsidR="00DB55A1" w:rsidRDefault="00000000">
            <w:pPr>
              <w:spacing w:after="20" w:line="240" w:lineRule="auto"/>
              <w:rPr>
                <w:kern w:val="0"/>
                <w:sz w:val="18"/>
                <w:szCs w:val="18"/>
              </w:rPr>
            </w:pPr>
            <w:r>
              <w:rPr>
                <w:kern w:val="0"/>
                <w:sz w:val="18"/>
                <w:szCs w:val="18"/>
              </w:rPr>
              <w:t>Category 5, and</w:t>
            </w:r>
          </w:p>
          <w:p w14:paraId="7996DF2B" w14:textId="77777777" w:rsidR="00DB55A1" w:rsidRDefault="00000000">
            <w:pPr>
              <w:spacing w:after="20" w:line="240" w:lineRule="auto"/>
              <w:rPr>
                <w:kern w:val="0"/>
                <w:sz w:val="18"/>
                <w:szCs w:val="18"/>
              </w:rPr>
            </w:pPr>
            <w:r>
              <w:rPr>
                <w:kern w:val="0"/>
                <w:sz w:val="18"/>
                <w:szCs w:val="18"/>
              </w:rPr>
              <w:t>Naples</w:t>
            </w:r>
          </w:p>
          <w:p w14:paraId="2BFC77D2" w14:textId="77777777" w:rsidR="00DB55A1" w:rsidRDefault="00000000">
            <w:pPr>
              <w:spacing w:after="20" w:line="240" w:lineRule="auto"/>
              <w:rPr>
                <w:kern w:val="0"/>
                <w:sz w:val="18"/>
                <w:szCs w:val="18"/>
              </w:rPr>
            </w:pPr>
            <w:r>
              <w:rPr>
                <w:kern w:val="0"/>
                <w:sz w:val="18"/>
                <w:szCs w:val="18"/>
              </w:rPr>
              <w:t>(26.143°N, 81.798°W)</w:t>
            </w:r>
          </w:p>
        </w:tc>
        <w:tc>
          <w:tcPr>
            <w:tcW w:w="1047" w:type="pct"/>
          </w:tcPr>
          <w:p w14:paraId="0F8D8F3B" w14:textId="77777777" w:rsidR="00DB55A1" w:rsidRDefault="00000000">
            <w:pPr>
              <w:pStyle w:val="ListParagraph"/>
              <w:numPr>
                <w:ilvl w:val="0"/>
                <w:numId w:val="2"/>
              </w:numPr>
              <w:spacing w:after="20" w:line="240" w:lineRule="auto"/>
              <w:rPr>
                <w:kern w:val="0"/>
                <w:sz w:val="18"/>
                <w:szCs w:val="18"/>
              </w:rPr>
            </w:pPr>
            <w:r>
              <w:rPr>
                <w:kern w:val="0"/>
                <w:sz w:val="18"/>
                <w:szCs w:val="18"/>
              </w:rPr>
              <w:t>645 houses were damaged or destroyed.</w:t>
            </w:r>
          </w:p>
        </w:tc>
        <w:tc>
          <w:tcPr>
            <w:tcW w:w="418" w:type="pct"/>
          </w:tcPr>
          <w:p w14:paraId="44BC790A" w14:textId="77777777" w:rsidR="00DB55A1" w:rsidRDefault="00000000">
            <w:pPr>
              <w:spacing w:after="20" w:line="240" w:lineRule="auto"/>
              <w:jc w:val="both"/>
              <w:rPr>
                <w:kern w:val="0"/>
                <w:sz w:val="18"/>
                <w:szCs w:val="18"/>
              </w:rPr>
            </w:pPr>
            <w:r>
              <w:rPr>
                <w:kern w:val="0"/>
                <w:sz w:val="18"/>
                <w:szCs w:val="18"/>
              </w:rPr>
              <w:t xml:space="preserve">$6.1 </w:t>
            </w:r>
          </w:p>
        </w:tc>
        <w:tc>
          <w:tcPr>
            <w:tcW w:w="1025" w:type="pct"/>
          </w:tcPr>
          <w:p w14:paraId="0D7C4DBA"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844" w:type="pct"/>
          </w:tcPr>
          <w:p w14:paraId="74BE8AEB" w14:textId="77777777" w:rsidR="00DB55A1" w:rsidRDefault="00000000">
            <w:pPr>
              <w:pStyle w:val="ListParagraph"/>
              <w:numPr>
                <w:ilvl w:val="0"/>
                <w:numId w:val="2"/>
              </w:numPr>
              <w:spacing w:after="20" w:line="240" w:lineRule="auto"/>
              <w:rPr>
                <w:kern w:val="0"/>
                <w:sz w:val="18"/>
                <w:szCs w:val="18"/>
              </w:rPr>
            </w:pPr>
            <w:r>
              <w:rPr>
                <w:kern w:val="0"/>
                <w:sz w:val="18"/>
                <w:szCs w:val="18"/>
              </w:rPr>
              <w:t>2 fatalities and 65 injuries in Florida</w:t>
            </w:r>
          </w:p>
          <w:p w14:paraId="4CE45BF8" w14:textId="77777777" w:rsidR="00DB55A1" w:rsidRDefault="00000000">
            <w:pPr>
              <w:pStyle w:val="ListParagraph"/>
              <w:numPr>
                <w:ilvl w:val="0"/>
                <w:numId w:val="2"/>
              </w:numPr>
              <w:spacing w:after="20" w:line="240" w:lineRule="auto"/>
              <w:rPr>
                <w:kern w:val="0"/>
                <w:sz w:val="18"/>
                <w:szCs w:val="18"/>
              </w:rPr>
            </w:pPr>
            <w:r>
              <w:rPr>
                <w:kern w:val="0"/>
                <w:sz w:val="18"/>
                <w:szCs w:val="18"/>
              </w:rPr>
              <w:t>100,000 people lost electricity.</w:t>
            </w:r>
          </w:p>
          <w:p w14:paraId="6FA92A02" w14:textId="77777777" w:rsidR="00DB55A1" w:rsidRDefault="00DB55A1">
            <w:pPr>
              <w:pStyle w:val="ListParagraph"/>
              <w:numPr>
                <w:ilvl w:val="0"/>
                <w:numId w:val="2"/>
              </w:numPr>
              <w:spacing w:after="20" w:line="240" w:lineRule="auto"/>
              <w:rPr>
                <w:kern w:val="0"/>
                <w:sz w:val="18"/>
                <w:szCs w:val="18"/>
              </w:rPr>
            </w:pPr>
          </w:p>
        </w:tc>
        <w:tc>
          <w:tcPr>
            <w:tcW w:w="572" w:type="pct"/>
          </w:tcPr>
          <w:p w14:paraId="47BD84AA" w14:textId="77777777" w:rsidR="00DB55A1" w:rsidRDefault="00000000">
            <w:pPr>
              <w:spacing w:after="20" w:line="240" w:lineRule="auto"/>
              <w:rPr>
                <w:kern w:val="0"/>
                <w:sz w:val="18"/>
                <w:szCs w:val="18"/>
              </w:rPr>
            </w:pPr>
            <w:r>
              <w:rPr>
                <w:kern w:val="0"/>
                <w:sz w:val="18"/>
                <w:szCs w:val="18"/>
              </w:rPr>
              <w:t>(Guiney and Lawrence 1999)</w:t>
            </w:r>
          </w:p>
        </w:tc>
      </w:tr>
      <w:tr w:rsidR="00DB55A1" w14:paraId="5FF6633F" w14:textId="77777777">
        <w:tc>
          <w:tcPr>
            <w:tcW w:w="539" w:type="pct"/>
          </w:tcPr>
          <w:p w14:paraId="6212D0B8" w14:textId="77777777" w:rsidR="00DB55A1" w:rsidRDefault="00000000">
            <w:pPr>
              <w:spacing w:after="20" w:line="240" w:lineRule="auto"/>
              <w:jc w:val="center"/>
              <w:rPr>
                <w:kern w:val="0"/>
                <w:sz w:val="18"/>
                <w:szCs w:val="18"/>
              </w:rPr>
            </w:pPr>
            <w:r>
              <w:rPr>
                <w:kern w:val="0"/>
                <w:sz w:val="18"/>
                <w:szCs w:val="18"/>
              </w:rPr>
              <w:t>Hurricane Floyd (1999)</w:t>
            </w:r>
          </w:p>
          <w:p w14:paraId="06DE0A79" w14:textId="77777777" w:rsidR="00DB55A1" w:rsidRDefault="00000000">
            <w:pPr>
              <w:spacing w:after="20" w:line="240" w:lineRule="auto"/>
              <w:jc w:val="center"/>
              <w:rPr>
                <w:kern w:val="0"/>
                <w:sz w:val="18"/>
                <w:szCs w:val="18"/>
              </w:rPr>
            </w:pPr>
            <w:r>
              <w:rPr>
                <w:kern w:val="0"/>
                <w:sz w:val="18"/>
                <w:szCs w:val="18"/>
              </w:rPr>
              <w:t>(NC, PA, NJ)</w:t>
            </w:r>
          </w:p>
        </w:tc>
        <w:tc>
          <w:tcPr>
            <w:tcW w:w="555" w:type="pct"/>
          </w:tcPr>
          <w:p w14:paraId="0F447F74" w14:textId="77777777" w:rsidR="00DB55A1" w:rsidRDefault="00000000">
            <w:pPr>
              <w:spacing w:after="20" w:line="240" w:lineRule="auto"/>
              <w:rPr>
                <w:kern w:val="0"/>
                <w:sz w:val="18"/>
                <w:szCs w:val="18"/>
              </w:rPr>
            </w:pPr>
            <w:r>
              <w:rPr>
                <w:kern w:val="0"/>
                <w:sz w:val="18"/>
                <w:szCs w:val="18"/>
              </w:rPr>
              <w:t>Category 4, and</w:t>
            </w:r>
          </w:p>
          <w:p w14:paraId="51DA4128" w14:textId="77777777" w:rsidR="00DB55A1" w:rsidRDefault="00000000">
            <w:pPr>
              <w:spacing w:after="20" w:line="240" w:lineRule="auto"/>
              <w:rPr>
                <w:kern w:val="0"/>
                <w:sz w:val="18"/>
                <w:szCs w:val="18"/>
              </w:rPr>
            </w:pPr>
            <w:r>
              <w:rPr>
                <w:kern w:val="0"/>
                <w:sz w:val="18"/>
                <w:szCs w:val="18"/>
              </w:rPr>
              <w:t>Palm Beach</w:t>
            </w:r>
          </w:p>
          <w:p w14:paraId="3D028854" w14:textId="77777777" w:rsidR="00DB55A1" w:rsidRDefault="00000000">
            <w:pPr>
              <w:spacing w:after="20" w:line="240" w:lineRule="auto"/>
              <w:rPr>
                <w:kern w:val="0"/>
                <w:sz w:val="18"/>
                <w:szCs w:val="18"/>
              </w:rPr>
            </w:pPr>
            <w:r>
              <w:rPr>
                <w:kern w:val="0"/>
                <w:sz w:val="18"/>
                <w:szCs w:val="18"/>
              </w:rPr>
              <w:t>(26.710°N, 80.039°W)</w:t>
            </w:r>
          </w:p>
        </w:tc>
        <w:tc>
          <w:tcPr>
            <w:tcW w:w="1047" w:type="pct"/>
          </w:tcPr>
          <w:p w14:paraId="2534CE77" w14:textId="77777777" w:rsidR="00DB55A1" w:rsidRDefault="00000000">
            <w:pPr>
              <w:pStyle w:val="ListParagraph"/>
              <w:numPr>
                <w:ilvl w:val="0"/>
                <w:numId w:val="2"/>
              </w:numPr>
              <w:spacing w:after="20" w:line="240" w:lineRule="auto"/>
              <w:rPr>
                <w:kern w:val="0"/>
                <w:sz w:val="18"/>
                <w:szCs w:val="18"/>
              </w:rPr>
            </w:pPr>
            <w:r>
              <w:rPr>
                <w:kern w:val="0"/>
                <w:sz w:val="18"/>
                <w:szCs w:val="18"/>
              </w:rPr>
              <w:t>56,000 homes were damaged, with 7,000 destroyed and leaving 17,000 uninhabitable.</w:t>
            </w:r>
          </w:p>
        </w:tc>
        <w:tc>
          <w:tcPr>
            <w:tcW w:w="418" w:type="pct"/>
          </w:tcPr>
          <w:p w14:paraId="75E17DCC" w14:textId="77777777" w:rsidR="00DB55A1" w:rsidRDefault="00000000">
            <w:pPr>
              <w:spacing w:after="20" w:line="240" w:lineRule="auto"/>
              <w:jc w:val="both"/>
              <w:rPr>
                <w:kern w:val="0"/>
                <w:sz w:val="18"/>
                <w:szCs w:val="18"/>
              </w:rPr>
            </w:pPr>
            <w:r>
              <w:rPr>
                <w:kern w:val="0"/>
                <w:sz w:val="18"/>
                <w:szCs w:val="18"/>
              </w:rPr>
              <w:t xml:space="preserve">$6.5 </w:t>
            </w:r>
          </w:p>
        </w:tc>
        <w:tc>
          <w:tcPr>
            <w:tcW w:w="1025" w:type="pct"/>
          </w:tcPr>
          <w:p w14:paraId="66A401C1" w14:textId="77777777" w:rsidR="00DB55A1" w:rsidRDefault="00000000">
            <w:pPr>
              <w:pStyle w:val="ListParagraph"/>
              <w:numPr>
                <w:ilvl w:val="0"/>
                <w:numId w:val="2"/>
              </w:numPr>
              <w:spacing w:after="20" w:line="240" w:lineRule="auto"/>
              <w:rPr>
                <w:kern w:val="0"/>
                <w:sz w:val="18"/>
                <w:szCs w:val="18"/>
              </w:rPr>
            </w:pPr>
            <w:r>
              <w:rPr>
                <w:kern w:val="0"/>
                <w:sz w:val="18"/>
                <w:szCs w:val="18"/>
              </w:rPr>
              <w:t>An increased load of nutrients and decreased levels of oxygen and salt in estuaries.</w:t>
            </w:r>
          </w:p>
        </w:tc>
        <w:tc>
          <w:tcPr>
            <w:tcW w:w="844" w:type="pct"/>
          </w:tcPr>
          <w:p w14:paraId="3CE432B0" w14:textId="77777777" w:rsidR="00DB55A1" w:rsidRDefault="00000000">
            <w:pPr>
              <w:pStyle w:val="ListParagraph"/>
              <w:numPr>
                <w:ilvl w:val="0"/>
                <w:numId w:val="2"/>
              </w:numPr>
              <w:spacing w:after="20" w:line="240" w:lineRule="auto"/>
              <w:rPr>
                <w:kern w:val="0"/>
                <w:sz w:val="18"/>
                <w:szCs w:val="18"/>
              </w:rPr>
            </w:pPr>
            <w:r>
              <w:rPr>
                <w:kern w:val="0"/>
                <w:sz w:val="18"/>
                <w:szCs w:val="18"/>
              </w:rPr>
              <w:t>85 fatalities.</w:t>
            </w:r>
          </w:p>
          <w:p w14:paraId="19796128" w14:textId="77777777" w:rsidR="00DB55A1" w:rsidRDefault="00000000">
            <w:pPr>
              <w:pStyle w:val="ListParagraph"/>
              <w:numPr>
                <w:ilvl w:val="0"/>
                <w:numId w:val="2"/>
              </w:numPr>
              <w:spacing w:after="20" w:line="240" w:lineRule="auto"/>
              <w:rPr>
                <w:kern w:val="0"/>
                <w:sz w:val="18"/>
                <w:szCs w:val="18"/>
              </w:rPr>
            </w:pPr>
            <w:r>
              <w:rPr>
                <w:kern w:val="0"/>
                <w:sz w:val="18"/>
                <w:szCs w:val="18"/>
              </w:rPr>
              <w:t>500,000 lost electricity in North Carolina.</w:t>
            </w:r>
          </w:p>
          <w:p w14:paraId="6090FF7D" w14:textId="77777777" w:rsidR="00DB55A1" w:rsidRDefault="00DB55A1">
            <w:pPr>
              <w:pStyle w:val="ListParagraph"/>
              <w:numPr>
                <w:ilvl w:val="0"/>
                <w:numId w:val="2"/>
              </w:numPr>
              <w:spacing w:after="20" w:line="240" w:lineRule="auto"/>
              <w:rPr>
                <w:kern w:val="0"/>
                <w:sz w:val="18"/>
                <w:szCs w:val="18"/>
              </w:rPr>
            </w:pPr>
          </w:p>
          <w:p w14:paraId="35A654F3" w14:textId="77777777" w:rsidR="00DB55A1" w:rsidRDefault="00DB55A1">
            <w:pPr>
              <w:spacing w:after="20" w:line="240" w:lineRule="auto"/>
              <w:rPr>
                <w:kern w:val="0"/>
                <w:sz w:val="18"/>
                <w:szCs w:val="18"/>
              </w:rPr>
            </w:pPr>
          </w:p>
        </w:tc>
        <w:tc>
          <w:tcPr>
            <w:tcW w:w="572" w:type="pct"/>
          </w:tcPr>
          <w:p w14:paraId="4915AF64" w14:textId="77777777" w:rsidR="00DB55A1" w:rsidRDefault="00000000">
            <w:pPr>
              <w:spacing w:after="20" w:line="240" w:lineRule="auto"/>
              <w:rPr>
                <w:kern w:val="0"/>
                <w:sz w:val="18"/>
                <w:szCs w:val="18"/>
              </w:rPr>
            </w:pPr>
            <w:r>
              <w:rPr>
                <w:kern w:val="0"/>
                <w:sz w:val="18"/>
                <w:szCs w:val="18"/>
              </w:rPr>
              <w:t>(Pasch et al. 1999; Mosher 2000)</w:t>
            </w:r>
          </w:p>
        </w:tc>
      </w:tr>
      <w:tr w:rsidR="00DB55A1" w14:paraId="5A751231" w14:textId="77777777">
        <w:tc>
          <w:tcPr>
            <w:tcW w:w="539" w:type="pct"/>
          </w:tcPr>
          <w:p w14:paraId="0A4A5283" w14:textId="77777777" w:rsidR="00DB55A1" w:rsidRDefault="00000000">
            <w:pPr>
              <w:spacing w:after="20" w:line="240" w:lineRule="auto"/>
              <w:jc w:val="center"/>
              <w:rPr>
                <w:kern w:val="0"/>
                <w:sz w:val="18"/>
                <w:szCs w:val="18"/>
              </w:rPr>
            </w:pPr>
            <w:r>
              <w:rPr>
                <w:kern w:val="0"/>
                <w:sz w:val="18"/>
                <w:szCs w:val="18"/>
              </w:rPr>
              <w:t>Hurricane Lili (2002)</w:t>
            </w:r>
          </w:p>
          <w:p w14:paraId="604C3146" w14:textId="77777777" w:rsidR="00DB55A1" w:rsidRDefault="00000000">
            <w:pPr>
              <w:spacing w:after="20" w:line="240" w:lineRule="auto"/>
              <w:jc w:val="center"/>
              <w:rPr>
                <w:kern w:val="0"/>
                <w:sz w:val="18"/>
                <w:szCs w:val="18"/>
              </w:rPr>
            </w:pPr>
            <w:r>
              <w:rPr>
                <w:kern w:val="0"/>
                <w:sz w:val="18"/>
                <w:szCs w:val="18"/>
              </w:rPr>
              <w:t>(LA)</w:t>
            </w:r>
          </w:p>
        </w:tc>
        <w:tc>
          <w:tcPr>
            <w:tcW w:w="555" w:type="pct"/>
          </w:tcPr>
          <w:p w14:paraId="660B216B" w14:textId="77777777" w:rsidR="00DB55A1" w:rsidRDefault="00000000">
            <w:pPr>
              <w:spacing w:after="20" w:line="240" w:lineRule="auto"/>
              <w:rPr>
                <w:kern w:val="0"/>
                <w:sz w:val="18"/>
                <w:szCs w:val="18"/>
              </w:rPr>
            </w:pPr>
            <w:r>
              <w:rPr>
                <w:kern w:val="0"/>
                <w:sz w:val="18"/>
                <w:szCs w:val="18"/>
              </w:rPr>
              <w:t>Category 4, and</w:t>
            </w:r>
          </w:p>
          <w:p w14:paraId="540E01A7" w14:textId="77777777" w:rsidR="00DB55A1" w:rsidRDefault="00000000">
            <w:pPr>
              <w:spacing w:after="20" w:line="240" w:lineRule="auto"/>
              <w:rPr>
                <w:kern w:val="0"/>
                <w:sz w:val="18"/>
                <w:szCs w:val="18"/>
              </w:rPr>
            </w:pPr>
            <w:r>
              <w:rPr>
                <w:kern w:val="0"/>
                <w:sz w:val="18"/>
                <w:szCs w:val="18"/>
              </w:rPr>
              <w:t>Intracoastal City (29.784°N, 92.156°W)</w:t>
            </w:r>
          </w:p>
        </w:tc>
        <w:tc>
          <w:tcPr>
            <w:tcW w:w="1047" w:type="pct"/>
          </w:tcPr>
          <w:p w14:paraId="38624035" w14:textId="77777777" w:rsidR="00DB55A1" w:rsidRDefault="00000000">
            <w:pPr>
              <w:pStyle w:val="ListParagraph"/>
              <w:numPr>
                <w:ilvl w:val="0"/>
                <w:numId w:val="2"/>
              </w:numPr>
              <w:spacing w:after="20" w:line="240" w:lineRule="auto"/>
              <w:rPr>
                <w:kern w:val="0"/>
                <w:sz w:val="18"/>
                <w:szCs w:val="18"/>
              </w:rPr>
            </w:pPr>
            <w:r>
              <w:rPr>
                <w:kern w:val="0"/>
                <w:sz w:val="18"/>
                <w:szCs w:val="18"/>
              </w:rPr>
              <w:t>Nearly 4000 homes were major damaged in Vermillion Parish.</w:t>
            </w:r>
          </w:p>
        </w:tc>
        <w:tc>
          <w:tcPr>
            <w:tcW w:w="418" w:type="pct"/>
          </w:tcPr>
          <w:p w14:paraId="2C45F13F" w14:textId="77777777" w:rsidR="00DB55A1" w:rsidRDefault="00000000">
            <w:pPr>
              <w:spacing w:after="20" w:line="240" w:lineRule="auto"/>
              <w:jc w:val="both"/>
              <w:rPr>
                <w:kern w:val="0"/>
                <w:sz w:val="18"/>
                <w:szCs w:val="18"/>
              </w:rPr>
            </w:pPr>
            <w:r>
              <w:rPr>
                <w:kern w:val="0"/>
                <w:sz w:val="18"/>
                <w:szCs w:val="18"/>
              </w:rPr>
              <w:t xml:space="preserve">$1.2 </w:t>
            </w:r>
          </w:p>
        </w:tc>
        <w:tc>
          <w:tcPr>
            <w:tcW w:w="1025" w:type="pct"/>
          </w:tcPr>
          <w:p w14:paraId="1244B603"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loss</w:t>
            </w:r>
          </w:p>
        </w:tc>
        <w:tc>
          <w:tcPr>
            <w:tcW w:w="844" w:type="pct"/>
          </w:tcPr>
          <w:p w14:paraId="71074670" w14:textId="77777777" w:rsidR="00DB55A1" w:rsidRDefault="00000000">
            <w:pPr>
              <w:pStyle w:val="ListParagraph"/>
              <w:numPr>
                <w:ilvl w:val="0"/>
                <w:numId w:val="2"/>
              </w:numPr>
              <w:spacing w:after="20" w:line="240" w:lineRule="auto"/>
              <w:rPr>
                <w:kern w:val="0"/>
                <w:sz w:val="18"/>
                <w:szCs w:val="18"/>
              </w:rPr>
            </w:pPr>
            <w:r>
              <w:rPr>
                <w:kern w:val="0"/>
                <w:sz w:val="18"/>
                <w:szCs w:val="18"/>
              </w:rPr>
              <w:t>15 fatalities</w:t>
            </w:r>
          </w:p>
          <w:p w14:paraId="3F261D1D" w14:textId="77777777" w:rsidR="00DB55A1" w:rsidRDefault="00000000">
            <w:pPr>
              <w:pStyle w:val="ListParagraph"/>
              <w:numPr>
                <w:ilvl w:val="0"/>
                <w:numId w:val="2"/>
              </w:numPr>
              <w:spacing w:after="20" w:line="240" w:lineRule="auto"/>
              <w:rPr>
                <w:kern w:val="0"/>
                <w:sz w:val="18"/>
                <w:szCs w:val="18"/>
              </w:rPr>
            </w:pPr>
            <w:r>
              <w:rPr>
                <w:kern w:val="0"/>
                <w:sz w:val="18"/>
                <w:szCs w:val="18"/>
              </w:rPr>
              <w:t>237,000 people lost power and oil rigs offshore were shut down for up to a week.</w:t>
            </w:r>
          </w:p>
          <w:p w14:paraId="3437C710" w14:textId="77777777" w:rsidR="00DB55A1" w:rsidRDefault="00DB55A1">
            <w:pPr>
              <w:pStyle w:val="ListParagraph"/>
              <w:numPr>
                <w:ilvl w:val="0"/>
                <w:numId w:val="2"/>
              </w:numPr>
              <w:spacing w:after="20" w:line="240" w:lineRule="auto"/>
              <w:rPr>
                <w:kern w:val="0"/>
                <w:sz w:val="18"/>
                <w:szCs w:val="18"/>
              </w:rPr>
            </w:pPr>
          </w:p>
        </w:tc>
        <w:tc>
          <w:tcPr>
            <w:tcW w:w="572" w:type="pct"/>
          </w:tcPr>
          <w:p w14:paraId="5ADC8F5F" w14:textId="77777777" w:rsidR="00DB55A1" w:rsidRDefault="00000000">
            <w:pPr>
              <w:spacing w:after="20" w:line="240" w:lineRule="auto"/>
              <w:rPr>
                <w:kern w:val="0"/>
                <w:sz w:val="18"/>
                <w:szCs w:val="18"/>
              </w:rPr>
            </w:pPr>
            <w:r>
              <w:rPr>
                <w:kern w:val="0"/>
                <w:sz w:val="18"/>
                <w:szCs w:val="18"/>
              </w:rPr>
              <w:t>(Lawrence 2003)</w:t>
            </w:r>
          </w:p>
        </w:tc>
      </w:tr>
      <w:tr w:rsidR="00DB55A1" w14:paraId="037167A6" w14:textId="77777777">
        <w:tc>
          <w:tcPr>
            <w:tcW w:w="539" w:type="pct"/>
          </w:tcPr>
          <w:p w14:paraId="5847C41B" w14:textId="77777777" w:rsidR="00DB55A1" w:rsidRDefault="00000000">
            <w:pPr>
              <w:spacing w:after="20" w:line="240" w:lineRule="auto"/>
              <w:jc w:val="center"/>
              <w:rPr>
                <w:kern w:val="0"/>
                <w:sz w:val="18"/>
                <w:szCs w:val="18"/>
              </w:rPr>
            </w:pPr>
            <w:r>
              <w:rPr>
                <w:kern w:val="0"/>
                <w:sz w:val="18"/>
                <w:szCs w:val="18"/>
              </w:rPr>
              <w:t>Hurricane Isabel (2003)</w:t>
            </w:r>
          </w:p>
          <w:p w14:paraId="543B25A3" w14:textId="77777777" w:rsidR="00DB55A1" w:rsidRDefault="00000000">
            <w:pPr>
              <w:spacing w:after="20" w:line="240" w:lineRule="auto"/>
              <w:jc w:val="center"/>
              <w:rPr>
                <w:kern w:val="0"/>
                <w:sz w:val="18"/>
                <w:szCs w:val="18"/>
              </w:rPr>
            </w:pPr>
            <w:r>
              <w:rPr>
                <w:kern w:val="0"/>
                <w:sz w:val="18"/>
                <w:szCs w:val="18"/>
              </w:rPr>
              <w:t>(NC, VA, MD)</w:t>
            </w:r>
          </w:p>
        </w:tc>
        <w:tc>
          <w:tcPr>
            <w:tcW w:w="555" w:type="pct"/>
          </w:tcPr>
          <w:p w14:paraId="7C1FB248" w14:textId="77777777" w:rsidR="00DB55A1" w:rsidRDefault="00000000">
            <w:pPr>
              <w:spacing w:after="20" w:line="240" w:lineRule="auto"/>
              <w:rPr>
                <w:kern w:val="0"/>
                <w:sz w:val="18"/>
                <w:szCs w:val="18"/>
              </w:rPr>
            </w:pPr>
            <w:r>
              <w:rPr>
                <w:kern w:val="0"/>
                <w:sz w:val="18"/>
                <w:szCs w:val="18"/>
              </w:rPr>
              <w:t>Category 5, and</w:t>
            </w:r>
          </w:p>
          <w:p w14:paraId="67076CB7" w14:textId="77777777" w:rsidR="00DB55A1" w:rsidRDefault="00000000">
            <w:pPr>
              <w:spacing w:after="20" w:line="240" w:lineRule="auto"/>
              <w:rPr>
                <w:kern w:val="0"/>
                <w:sz w:val="18"/>
                <w:szCs w:val="18"/>
              </w:rPr>
            </w:pPr>
            <w:r>
              <w:rPr>
                <w:kern w:val="0"/>
                <w:sz w:val="18"/>
                <w:szCs w:val="18"/>
              </w:rPr>
              <w:t>Outer Banks</w:t>
            </w:r>
          </w:p>
          <w:p w14:paraId="22E28C5D" w14:textId="77777777" w:rsidR="00DB55A1" w:rsidRDefault="00000000">
            <w:pPr>
              <w:spacing w:after="20" w:line="240" w:lineRule="auto"/>
              <w:rPr>
                <w:kern w:val="0"/>
                <w:sz w:val="18"/>
                <w:szCs w:val="18"/>
              </w:rPr>
            </w:pPr>
            <w:r>
              <w:rPr>
                <w:kern w:val="0"/>
                <w:sz w:val="18"/>
                <w:szCs w:val="18"/>
              </w:rPr>
              <w:t>(35.557°N, 75.466°W)</w:t>
            </w:r>
          </w:p>
        </w:tc>
        <w:tc>
          <w:tcPr>
            <w:tcW w:w="1047" w:type="pct"/>
          </w:tcPr>
          <w:p w14:paraId="682F8421" w14:textId="77777777" w:rsidR="00DB55A1" w:rsidRDefault="00000000">
            <w:pPr>
              <w:pStyle w:val="ListParagraph"/>
              <w:numPr>
                <w:ilvl w:val="0"/>
                <w:numId w:val="2"/>
              </w:numPr>
              <w:spacing w:after="20" w:line="240" w:lineRule="auto"/>
              <w:rPr>
                <w:kern w:val="0"/>
                <w:sz w:val="18"/>
                <w:szCs w:val="18"/>
              </w:rPr>
            </w:pPr>
            <w:r>
              <w:rPr>
                <w:kern w:val="0"/>
                <w:sz w:val="18"/>
                <w:szCs w:val="18"/>
              </w:rPr>
              <w:t>Thousands of houses were damaged across eastern North Carolina.</w:t>
            </w:r>
          </w:p>
          <w:p w14:paraId="01ECD69C"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44 million US gallons of water flooded the </w:t>
            </w:r>
            <w:r>
              <w:rPr>
                <w:kern w:val="0"/>
                <w:sz w:val="18"/>
                <w:szCs w:val="18"/>
              </w:rPr>
              <w:lastRenderedPageBreak/>
              <w:t>Midtown Tunnel in Virginia.</w:t>
            </w:r>
          </w:p>
        </w:tc>
        <w:tc>
          <w:tcPr>
            <w:tcW w:w="418" w:type="pct"/>
          </w:tcPr>
          <w:p w14:paraId="75F1D25F" w14:textId="77777777" w:rsidR="00DB55A1" w:rsidRDefault="00000000">
            <w:pPr>
              <w:spacing w:after="20" w:line="240" w:lineRule="auto"/>
              <w:rPr>
                <w:kern w:val="0"/>
                <w:sz w:val="18"/>
                <w:szCs w:val="18"/>
              </w:rPr>
            </w:pPr>
            <w:r>
              <w:rPr>
                <w:kern w:val="0"/>
                <w:sz w:val="18"/>
                <w:szCs w:val="18"/>
              </w:rPr>
              <w:lastRenderedPageBreak/>
              <w:t>$5.5</w:t>
            </w:r>
          </w:p>
        </w:tc>
        <w:tc>
          <w:tcPr>
            <w:tcW w:w="1025" w:type="pct"/>
          </w:tcPr>
          <w:p w14:paraId="59206D17"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An estimated 18,300 ft of county shoreline, about 1.5% of the county’s total shoreline length in Baltimore </w:t>
            </w:r>
            <w:r>
              <w:rPr>
                <w:kern w:val="0"/>
                <w:sz w:val="18"/>
                <w:szCs w:val="18"/>
              </w:rPr>
              <w:lastRenderedPageBreak/>
              <w:t>County.</w:t>
            </w:r>
          </w:p>
          <w:p w14:paraId="4C05EF62"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A total of 158,000 metric </w:t>
            </w:r>
            <w:proofErr w:type="spellStart"/>
            <w:r>
              <w:rPr>
                <w:kern w:val="0"/>
                <w:sz w:val="18"/>
                <w:szCs w:val="18"/>
              </w:rPr>
              <w:t>tonnes</w:t>
            </w:r>
            <w:proofErr w:type="spellEnd"/>
            <w:r>
              <w:rPr>
                <w:kern w:val="0"/>
                <w:sz w:val="18"/>
                <w:szCs w:val="18"/>
              </w:rPr>
              <w:t xml:space="preserve"> of sediment in the Western Shore of Maryland’s Chesapeake Bay.</w:t>
            </w:r>
          </w:p>
        </w:tc>
        <w:tc>
          <w:tcPr>
            <w:tcW w:w="844" w:type="pct"/>
          </w:tcPr>
          <w:p w14:paraId="1ABD6F40" w14:textId="77777777" w:rsidR="00DB55A1" w:rsidRDefault="00000000">
            <w:pPr>
              <w:pStyle w:val="ListParagraph"/>
              <w:numPr>
                <w:ilvl w:val="0"/>
                <w:numId w:val="2"/>
              </w:numPr>
              <w:spacing w:after="20" w:line="240" w:lineRule="auto"/>
              <w:rPr>
                <w:kern w:val="0"/>
                <w:sz w:val="18"/>
                <w:szCs w:val="18"/>
              </w:rPr>
            </w:pPr>
            <w:r>
              <w:rPr>
                <w:kern w:val="0"/>
                <w:sz w:val="18"/>
                <w:szCs w:val="18"/>
              </w:rPr>
              <w:lastRenderedPageBreak/>
              <w:t>35 fatalities.</w:t>
            </w:r>
          </w:p>
          <w:p w14:paraId="7061AC42" w14:textId="77777777" w:rsidR="00DB55A1" w:rsidRDefault="00000000">
            <w:pPr>
              <w:pStyle w:val="ListParagraph"/>
              <w:numPr>
                <w:ilvl w:val="0"/>
                <w:numId w:val="2"/>
              </w:numPr>
              <w:spacing w:after="20" w:line="240" w:lineRule="auto"/>
              <w:rPr>
                <w:kern w:val="0"/>
                <w:sz w:val="18"/>
                <w:szCs w:val="18"/>
              </w:rPr>
            </w:pPr>
            <w:r>
              <w:rPr>
                <w:kern w:val="0"/>
                <w:sz w:val="18"/>
                <w:szCs w:val="18"/>
              </w:rPr>
              <w:t>700,000 residents lost power in North Carolina.</w:t>
            </w:r>
          </w:p>
          <w:p w14:paraId="6E1A6127" w14:textId="77777777" w:rsidR="00DB55A1" w:rsidRDefault="00DB55A1">
            <w:pPr>
              <w:pStyle w:val="ListParagraph"/>
              <w:numPr>
                <w:ilvl w:val="0"/>
                <w:numId w:val="2"/>
              </w:numPr>
              <w:spacing w:after="20" w:line="240" w:lineRule="auto"/>
              <w:rPr>
                <w:kern w:val="0"/>
                <w:sz w:val="18"/>
                <w:szCs w:val="18"/>
              </w:rPr>
            </w:pPr>
          </w:p>
        </w:tc>
        <w:tc>
          <w:tcPr>
            <w:tcW w:w="572" w:type="pct"/>
          </w:tcPr>
          <w:p w14:paraId="050DF4B5"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Beven</w:t>
            </w:r>
            <w:proofErr w:type="spellEnd"/>
            <w:r>
              <w:rPr>
                <w:kern w:val="0"/>
                <w:sz w:val="18"/>
                <w:szCs w:val="18"/>
              </w:rPr>
              <w:t xml:space="preserve"> and Cobb 2004; </w:t>
            </w:r>
            <w:proofErr w:type="spellStart"/>
            <w:r>
              <w:rPr>
                <w:kern w:val="0"/>
                <w:sz w:val="18"/>
                <w:szCs w:val="18"/>
              </w:rPr>
              <w:t>Hennessee</w:t>
            </w:r>
            <w:proofErr w:type="spellEnd"/>
            <w:r>
              <w:rPr>
                <w:kern w:val="0"/>
                <w:sz w:val="18"/>
                <w:szCs w:val="18"/>
              </w:rPr>
              <w:t xml:space="preserve"> and </w:t>
            </w:r>
            <w:proofErr w:type="spellStart"/>
            <w:r>
              <w:rPr>
                <w:kern w:val="0"/>
                <w:sz w:val="18"/>
                <w:szCs w:val="18"/>
              </w:rPr>
              <w:t>Halka</w:t>
            </w:r>
            <w:proofErr w:type="spellEnd"/>
            <w:r>
              <w:rPr>
                <w:kern w:val="0"/>
                <w:sz w:val="18"/>
                <w:szCs w:val="18"/>
              </w:rPr>
              <w:t xml:space="preserve"> 2004)</w:t>
            </w:r>
          </w:p>
        </w:tc>
      </w:tr>
      <w:tr w:rsidR="00DB55A1" w14:paraId="0F17726A" w14:textId="77777777">
        <w:tc>
          <w:tcPr>
            <w:tcW w:w="539" w:type="pct"/>
          </w:tcPr>
          <w:p w14:paraId="30A1FF02" w14:textId="77777777" w:rsidR="00DB55A1" w:rsidRDefault="00000000">
            <w:pPr>
              <w:spacing w:after="20" w:line="240" w:lineRule="auto"/>
              <w:jc w:val="center"/>
              <w:rPr>
                <w:kern w:val="0"/>
                <w:sz w:val="18"/>
                <w:szCs w:val="18"/>
              </w:rPr>
            </w:pPr>
            <w:r>
              <w:rPr>
                <w:kern w:val="0"/>
                <w:sz w:val="18"/>
                <w:szCs w:val="18"/>
              </w:rPr>
              <w:t>Hurricane Ivan (2004),</w:t>
            </w:r>
          </w:p>
          <w:p w14:paraId="51C0AFF0" w14:textId="77777777" w:rsidR="00DB55A1" w:rsidRDefault="00000000">
            <w:pPr>
              <w:spacing w:after="20" w:line="240" w:lineRule="auto"/>
              <w:jc w:val="center"/>
              <w:rPr>
                <w:kern w:val="0"/>
                <w:sz w:val="18"/>
                <w:szCs w:val="18"/>
              </w:rPr>
            </w:pPr>
            <w:r>
              <w:rPr>
                <w:kern w:val="0"/>
                <w:sz w:val="18"/>
                <w:szCs w:val="18"/>
              </w:rPr>
              <w:t>(FL, AL)</w:t>
            </w:r>
          </w:p>
        </w:tc>
        <w:tc>
          <w:tcPr>
            <w:tcW w:w="555" w:type="pct"/>
          </w:tcPr>
          <w:p w14:paraId="682A7D93" w14:textId="77777777" w:rsidR="00DB55A1" w:rsidRDefault="00000000">
            <w:pPr>
              <w:spacing w:after="20" w:line="240" w:lineRule="auto"/>
              <w:rPr>
                <w:kern w:val="0"/>
                <w:sz w:val="18"/>
                <w:szCs w:val="18"/>
              </w:rPr>
            </w:pPr>
            <w:r>
              <w:rPr>
                <w:kern w:val="0"/>
                <w:sz w:val="18"/>
                <w:szCs w:val="18"/>
              </w:rPr>
              <w:t>Category 5, and</w:t>
            </w:r>
          </w:p>
          <w:p w14:paraId="4120661D" w14:textId="77777777" w:rsidR="00DB55A1" w:rsidRDefault="00000000">
            <w:pPr>
              <w:spacing w:after="20" w:line="240" w:lineRule="auto"/>
              <w:rPr>
                <w:kern w:val="0"/>
                <w:sz w:val="18"/>
                <w:szCs w:val="18"/>
              </w:rPr>
            </w:pPr>
            <w:r>
              <w:rPr>
                <w:kern w:val="0"/>
                <w:sz w:val="18"/>
                <w:szCs w:val="18"/>
              </w:rPr>
              <w:t>Mobile</w:t>
            </w:r>
          </w:p>
          <w:p w14:paraId="12FA4E17" w14:textId="77777777" w:rsidR="00DB55A1" w:rsidRDefault="00000000">
            <w:pPr>
              <w:spacing w:after="20" w:line="240" w:lineRule="auto"/>
              <w:rPr>
                <w:kern w:val="0"/>
                <w:sz w:val="18"/>
                <w:szCs w:val="18"/>
              </w:rPr>
            </w:pPr>
            <w:r>
              <w:rPr>
                <w:kern w:val="0"/>
                <w:sz w:val="18"/>
                <w:szCs w:val="18"/>
              </w:rPr>
              <w:t>(30.683°N, 88.117°W)</w:t>
            </w:r>
          </w:p>
        </w:tc>
        <w:tc>
          <w:tcPr>
            <w:tcW w:w="1047" w:type="pct"/>
          </w:tcPr>
          <w:p w14:paraId="27927CE2"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The Interstate 10 Escambia Bay Bridge was heavily damaged. </w:t>
            </w:r>
          </w:p>
          <w:p w14:paraId="39CDAA3E" w14:textId="77777777" w:rsidR="00DB55A1" w:rsidRDefault="00DB55A1">
            <w:pPr>
              <w:pStyle w:val="ListParagraph"/>
              <w:numPr>
                <w:ilvl w:val="0"/>
                <w:numId w:val="2"/>
              </w:numPr>
              <w:spacing w:after="20" w:line="240" w:lineRule="auto"/>
              <w:rPr>
                <w:kern w:val="0"/>
                <w:sz w:val="18"/>
                <w:szCs w:val="18"/>
              </w:rPr>
            </w:pPr>
          </w:p>
        </w:tc>
        <w:tc>
          <w:tcPr>
            <w:tcW w:w="418" w:type="pct"/>
          </w:tcPr>
          <w:p w14:paraId="2208D295" w14:textId="77777777" w:rsidR="00DB55A1" w:rsidRDefault="00000000">
            <w:pPr>
              <w:spacing w:after="20" w:line="240" w:lineRule="auto"/>
              <w:jc w:val="both"/>
              <w:rPr>
                <w:kern w:val="0"/>
                <w:sz w:val="18"/>
                <w:szCs w:val="18"/>
              </w:rPr>
            </w:pPr>
            <w:r>
              <w:rPr>
                <w:kern w:val="0"/>
                <w:sz w:val="18"/>
                <w:szCs w:val="18"/>
              </w:rPr>
              <w:t xml:space="preserve">$26.1 </w:t>
            </w:r>
          </w:p>
        </w:tc>
        <w:tc>
          <w:tcPr>
            <w:tcW w:w="1025" w:type="pct"/>
          </w:tcPr>
          <w:p w14:paraId="47837199" w14:textId="77777777" w:rsidR="00DB55A1" w:rsidRDefault="00000000">
            <w:pPr>
              <w:pStyle w:val="ListParagraph"/>
              <w:numPr>
                <w:ilvl w:val="0"/>
                <w:numId w:val="2"/>
              </w:numPr>
              <w:spacing w:after="20" w:line="240" w:lineRule="auto"/>
              <w:rPr>
                <w:kern w:val="0"/>
                <w:sz w:val="18"/>
                <w:szCs w:val="18"/>
              </w:rPr>
            </w:pPr>
            <w:r>
              <w:rPr>
                <w:kern w:val="0"/>
                <w:sz w:val="18"/>
                <w:szCs w:val="18"/>
              </w:rPr>
              <w:t>165 km2 of land was inundated in Pensacola Bay, Florida.</w:t>
            </w:r>
          </w:p>
          <w:p w14:paraId="18A9E1C3" w14:textId="77777777" w:rsidR="00DB55A1" w:rsidRDefault="00DB55A1">
            <w:pPr>
              <w:pStyle w:val="ListParagraph"/>
              <w:numPr>
                <w:ilvl w:val="0"/>
                <w:numId w:val="2"/>
              </w:numPr>
              <w:spacing w:after="20" w:line="240" w:lineRule="auto"/>
              <w:rPr>
                <w:kern w:val="0"/>
                <w:sz w:val="18"/>
                <w:szCs w:val="18"/>
              </w:rPr>
            </w:pPr>
          </w:p>
          <w:p w14:paraId="4846ADE3" w14:textId="77777777" w:rsidR="00DB55A1" w:rsidRDefault="00000000">
            <w:pPr>
              <w:pStyle w:val="ListParagraph"/>
              <w:numPr>
                <w:ilvl w:val="0"/>
                <w:numId w:val="2"/>
              </w:numPr>
              <w:spacing w:after="20" w:line="240" w:lineRule="auto"/>
              <w:rPr>
                <w:kern w:val="0"/>
                <w:sz w:val="18"/>
                <w:szCs w:val="18"/>
              </w:rPr>
            </w:pPr>
            <w:r>
              <w:rPr>
                <w:kern w:val="0"/>
                <w:sz w:val="18"/>
                <w:szCs w:val="18"/>
              </w:rPr>
              <w:t>Freshwater discharge from the largest river increased twentyfold during the subsequent 4 days, stimulating a modest phytoplankton bloom and maintaining hypoxia for several months.</w:t>
            </w:r>
          </w:p>
        </w:tc>
        <w:tc>
          <w:tcPr>
            <w:tcW w:w="844" w:type="pct"/>
          </w:tcPr>
          <w:p w14:paraId="5A89B235" w14:textId="77777777" w:rsidR="00DB55A1" w:rsidRDefault="00000000">
            <w:pPr>
              <w:pStyle w:val="ListParagraph"/>
              <w:numPr>
                <w:ilvl w:val="0"/>
                <w:numId w:val="2"/>
              </w:numPr>
              <w:spacing w:after="20" w:line="240" w:lineRule="auto"/>
              <w:rPr>
                <w:kern w:val="0"/>
                <w:sz w:val="18"/>
                <w:szCs w:val="18"/>
              </w:rPr>
            </w:pPr>
            <w:r>
              <w:rPr>
                <w:kern w:val="0"/>
                <w:sz w:val="18"/>
                <w:szCs w:val="18"/>
              </w:rPr>
              <w:t>64 fatalities.</w:t>
            </w:r>
          </w:p>
          <w:p w14:paraId="6F8685CD" w14:textId="77777777" w:rsidR="00DB55A1" w:rsidRDefault="00000000">
            <w:pPr>
              <w:pStyle w:val="ListParagraph"/>
              <w:numPr>
                <w:ilvl w:val="0"/>
                <w:numId w:val="2"/>
              </w:numPr>
              <w:spacing w:after="20" w:line="240" w:lineRule="auto"/>
              <w:rPr>
                <w:kern w:val="0"/>
                <w:sz w:val="18"/>
                <w:szCs w:val="18"/>
              </w:rPr>
            </w:pPr>
            <w:r>
              <w:rPr>
                <w:kern w:val="0"/>
                <w:sz w:val="18"/>
                <w:szCs w:val="18"/>
              </w:rPr>
              <w:t>Electrical grid was damaged in Alabama and 489,000 people had lost electrical power.</w:t>
            </w:r>
          </w:p>
        </w:tc>
        <w:tc>
          <w:tcPr>
            <w:tcW w:w="572" w:type="pct"/>
          </w:tcPr>
          <w:p w14:paraId="16C7EE8E" w14:textId="77777777" w:rsidR="00DB55A1" w:rsidRDefault="00000000">
            <w:pPr>
              <w:spacing w:after="20" w:line="240" w:lineRule="auto"/>
              <w:rPr>
                <w:kern w:val="0"/>
                <w:sz w:val="18"/>
                <w:szCs w:val="18"/>
              </w:rPr>
            </w:pPr>
            <w:r>
              <w:rPr>
                <w:kern w:val="0"/>
                <w:sz w:val="18"/>
                <w:szCs w:val="18"/>
              </w:rPr>
              <w:t xml:space="preserve">(Stewart 2004; </w:t>
            </w:r>
            <w:proofErr w:type="spellStart"/>
            <w:r>
              <w:rPr>
                <w:kern w:val="0"/>
                <w:sz w:val="18"/>
                <w:szCs w:val="18"/>
              </w:rPr>
              <w:t>Hagy</w:t>
            </w:r>
            <w:proofErr w:type="spellEnd"/>
            <w:r>
              <w:rPr>
                <w:kern w:val="0"/>
                <w:sz w:val="18"/>
                <w:szCs w:val="18"/>
              </w:rPr>
              <w:t xml:space="preserve"> et al. 2006)</w:t>
            </w:r>
          </w:p>
        </w:tc>
      </w:tr>
      <w:tr w:rsidR="00DB55A1" w14:paraId="23E27B47" w14:textId="77777777">
        <w:tc>
          <w:tcPr>
            <w:tcW w:w="539" w:type="pct"/>
          </w:tcPr>
          <w:p w14:paraId="118D0229" w14:textId="77777777" w:rsidR="00DB55A1" w:rsidRDefault="00000000">
            <w:pPr>
              <w:spacing w:after="20" w:line="240" w:lineRule="auto"/>
              <w:jc w:val="center"/>
              <w:rPr>
                <w:kern w:val="0"/>
                <w:sz w:val="18"/>
                <w:szCs w:val="18"/>
              </w:rPr>
            </w:pPr>
            <w:r>
              <w:rPr>
                <w:kern w:val="0"/>
                <w:sz w:val="18"/>
                <w:szCs w:val="18"/>
              </w:rPr>
              <w:t>Hurricane Frances (2004)</w:t>
            </w:r>
          </w:p>
          <w:p w14:paraId="69989477" w14:textId="77777777" w:rsidR="00DB55A1" w:rsidRDefault="00000000">
            <w:pPr>
              <w:spacing w:after="20" w:line="240" w:lineRule="auto"/>
              <w:jc w:val="center"/>
              <w:rPr>
                <w:kern w:val="0"/>
                <w:sz w:val="18"/>
                <w:szCs w:val="18"/>
              </w:rPr>
            </w:pPr>
            <w:r>
              <w:rPr>
                <w:kern w:val="0"/>
                <w:sz w:val="18"/>
                <w:szCs w:val="18"/>
              </w:rPr>
              <w:t>(FL)</w:t>
            </w:r>
          </w:p>
        </w:tc>
        <w:tc>
          <w:tcPr>
            <w:tcW w:w="555" w:type="pct"/>
          </w:tcPr>
          <w:p w14:paraId="1D849491" w14:textId="77777777" w:rsidR="00DB55A1" w:rsidRDefault="00000000">
            <w:pPr>
              <w:spacing w:after="20" w:line="240" w:lineRule="auto"/>
              <w:rPr>
                <w:kern w:val="0"/>
                <w:sz w:val="18"/>
                <w:szCs w:val="18"/>
              </w:rPr>
            </w:pPr>
            <w:r>
              <w:rPr>
                <w:kern w:val="0"/>
                <w:sz w:val="18"/>
                <w:szCs w:val="18"/>
              </w:rPr>
              <w:t>Category 4, and</w:t>
            </w:r>
          </w:p>
          <w:p w14:paraId="02443168" w14:textId="77777777" w:rsidR="00DB55A1" w:rsidRDefault="00000000">
            <w:pPr>
              <w:spacing w:after="20" w:line="240" w:lineRule="auto"/>
              <w:rPr>
                <w:kern w:val="0"/>
                <w:sz w:val="18"/>
                <w:szCs w:val="18"/>
              </w:rPr>
            </w:pPr>
            <w:r>
              <w:rPr>
                <w:kern w:val="0"/>
                <w:sz w:val="18"/>
                <w:szCs w:val="18"/>
              </w:rPr>
              <w:t>Panhandle</w:t>
            </w:r>
          </w:p>
          <w:p w14:paraId="0D281523" w14:textId="77777777" w:rsidR="00DB55A1" w:rsidRDefault="00000000">
            <w:pPr>
              <w:spacing w:after="20" w:line="240" w:lineRule="auto"/>
              <w:rPr>
                <w:kern w:val="0"/>
                <w:sz w:val="18"/>
                <w:szCs w:val="18"/>
              </w:rPr>
            </w:pPr>
            <w:r>
              <w:rPr>
                <w:kern w:val="0"/>
                <w:sz w:val="18"/>
                <w:szCs w:val="18"/>
              </w:rPr>
              <w:t>(26.288°N, 81.485°W)</w:t>
            </w:r>
          </w:p>
        </w:tc>
        <w:tc>
          <w:tcPr>
            <w:tcW w:w="1047" w:type="pct"/>
          </w:tcPr>
          <w:p w14:paraId="55BF9597" w14:textId="77777777" w:rsidR="00DB55A1" w:rsidRDefault="00000000">
            <w:pPr>
              <w:pStyle w:val="ListParagraph"/>
              <w:numPr>
                <w:ilvl w:val="0"/>
                <w:numId w:val="2"/>
              </w:numPr>
              <w:spacing w:after="20" w:line="240" w:lineRule="auto"/>
              <w:rPr>
                <w:kern w:val="0"/>
                <w:sz w:val="18"/>
                <w:szCs w:val="18"/>
              </w:rPr>
            </w:pPr>
            <w:r>
              <w:rPr>
                <w:kern w:val="0"/>
                <w:sz w:val="18"/>
                <w:szCs w:val="18"/>
              </w:rPr>
              <w:t>15,000 houses and 2,400 businesses were damaged in Palm Beach County</w:t>
            </w:r>
          </w:p>
        </w:tc>
        <w:tc>
          <w:tcPr>
            <w:tcW w:w="418" w:type="pct"/>
          </w:tcPr>
          <w:p w14:paraId="31DAA354" w14:textId="77777777" w:rsidR="00DB55A1" w:rsidRDefault="00000000">
            <w:pPr>
              <w:spacing w:after="20" w:line="240" w:lineRule="auto"/>
              <w:jc w:val="both"/>
              <w:rPr>
                <w:kern w:val="0"/>
                <w:sz w:val="18"/>
                <w:szCs w:val="18"/>
              </w:rPr>
            </w:pPr>
            <w:r>
              <w:rPr>
                <w:kern w:val="0"/>
                <w:sz w:val="18"/>
                <w:szCs w:val="18"/>
              </w:rPr>
              <w:t>$10.1</w:t>
            </w:r>
          </w:p>
        </w:tc>
        <w:tc>
          <w:tcPr>
            <w:tcW w:w="1025" w:type="pct"/>
          </w:tcPr>
          <w:p w14:paraId="2BB8A422" w14:textId="77777777" w:rsidR="00DB55A1" w:rsidRDefault="00000000">
            <w:pPr>
              <w:pStyle w:val="ListParagraph"/>
              <w:numPr>
                <w:ilvl w:val="0"/>
                <w:numId w:val="2"/>
              </w:numPr>
              <w:spacing w:after="20" w:line="240" w:lineRule="auto"/>
              <w:rPr>
                <w:kern w:val="0"/>
                <w:sz w:val="18"/>
                <w:szCs w:val="18"/>
              </w:rPr>
            </w:pPr>
            <w:r>
              <w:rPr>
                <w:kern w:val="0"/>
                <w:sz w:val="18"/>
                <w:szCs w:val="18"/>
              </w:rPr>
              <w:t>Beach and dune erosion on the open coast of Florida</w:t>
            </w:r>
          </w:p>
        </w:tc>
        <w:tc>
          <w:tcPr>
            <w:tcW w:w="844" w:type="pct"/>
          </w:tcPr>
          <w:p w14:paraId="657D854A" w14:textId="77777777" w:rsidR="00DB55A1" w:rsidRDefault="00000000">
            <w:pPr>
              <w:pStyle w:val="ListParagraph"/>
              <w:numPr>
                <w:ilvl w:val="0"/>
                <w:numId w:val="2"/>
              </w:numPr>
              <w:spacing w:after="20" w:line="240" w:lineRule="auto"/>
              <w:rPr>
                <w:kern w:val="0"/>
                <w:sz w:val="18"/>
                <w:szCs w:val="18"/>
              </w:rPr>
            </w:pPr>
            <w:r>
              <w:rPr>
                <w:kern w:val="0"/>
                <w:sz w:val="18"/>
                <w:szCs w:val="18"/>
              </w:rPr>
              <w:t>At least 9 fatalities.</w:t>
            </w:r>
          </w:p>
          <w:p w14:paraId="1B6F5907" w14:textId="77777777" w:rsidR="00DB55A1" w:rsidRDefault="00000000">
            <w:pPr>
              <w:pStyle w:val="ListParagraph"/>
              <w:numPr>
                <w:ilvl w:val="0"/>
                <w:numId w:val="2"/>
              </w:numPr>
              <w:spacing w:after="20" w:line="240" w:lineRule="auto"/>
              <w:rPr>
                <w:kern w:val="0"/>
                <w:sz w:val="18"/>
                <w:szCs w:val="18"/>
              </w:rPr>
            </w:pPr>
            <w:r>
              <w:rPr>
                <w:kern w:val="0"/>
                <w:sz w:val="18"/>
                <w:szCs w:val="18"/>
              </w:rPr>
              <w:t>659,000 customers lost power in Palm Beach, 590,000 in Broward, 426,000 in Miami-Dade,39,200 in Collier and 2,500 in Hendry.</w:t>
            </w:r>
          </w:p>
          <w:p w14:paraId="19B71FA9" w14:textId="77777777" w:rsidR="00DB55A1" w:rsidRDefault="00DB55A1">
            <w:pPr>
              <w:pStyle w:val="ListParagraph"/>
              <w:numPr>
                <w:ilvl w:val="0"/>
                <w:numId w:val="2"/>
              </w:numPr>
              <w:spacing w:after="20" w:line="240" w:lineRule="auto"/>
              <w:rPr>
                <w:kern w:val="0"/>
                <w:sz w:val="18"/>
                <w:szCs w:val="18"/>
              </w:rPr>
            </w:pPr>
          </w:p>
        </w:tc>
        <w:tc>
          <w:tcPr>
            <w:tcW w:w="572" w:type="pct"/>
          </w:tcPr>
          <w:p w14:paraId="21466020" w14:textId="77777777" w:rsidR="00DB55A1" w:rsidRDefault="00000000">
            <w:pPr>
              <w:spacing w:after="20" w:line="240" w:lineRule="auto"/>
              <w:rPr>
                <w:kern w:val="0"/>
                <w:sz w:val="18"/>
                <w:szCs w:val="18"/>
              </w:rPr>
            </w:pPr>
            <w:r>
              <w:rPr>
                <w:kern w:val="0"/>
                <w:sz w:val="18"/>
                <w:szCs w:val="18"/>
              </w:rPr>
              <w:t>(</w:t>
            </w:r>
            <w:proofErr w:type="spellStart"/>
            <w:r>
              <w:rPr>
                <w:rFonts w:hint="eastAsia"/>
                <w:kern w:val="0"/>
                <w:sz w:val="18"/>
                <w:szCs w:val="18"/>
              </w:rPr>
              <w:t>Beve</w:t>
            </w:r>
            <w:r>
              <w:rPr>
                <w:kern w:val="0"/>
                <w:sz w:val="18"/>
                <w:szCs w:val="18"/>
              </w:rPr>
              <w:t>n</w:t>
            </w:r>
            <w:proofErr w:type="spellEnd"/>
            <w:r>
              <w:rPr>
                <w:kern w:val="0"/>
                <w:sz w:val="18"/>
                <w:szCs w:val="18"/>
              </w:rPr>
              <w:t xml:space="preserve"> 2005; NOAA 2004)</w:t>
            </w:r>
          </w:p>
        </w:tc>
      </w:tr>
      <w:tr w:rsidR="00DB55A1" w14:paraId="32FEE647" w14:textId="77777777">
        <w:trPr>
          <w:trHeight w:val="1267"/>
        </w:trPr>
        <w:tc>
          <w:tcPr>
            <w:tcW w:w="539" w:type="pct"/>
          </w:tcPr>
          <w:p w14:paraId="42A0097E" w14:textId="77777777" w:rsidR="00DB55A1" w:rsidRDefault="00000000">
            <w:pPr>
              <w:spacing w:after="20" w:line="240" w:lineRule="auto"/>
              <w:jc w:val="center"/>
              <w:rPr>
                <w:kern w:val="0"/>
                <w:sz w:val="18"/>
                <w:szCs w:val="18"/>
              </w:rPr>
            </w:pPr>
            <w:r>
              <w:rPr>
                <w:kern w:val="0"/>
                <w:sz w:val="18"/>
                <w:szCs w:val="18"/>
              </w:rPr>
              <w:t>Hurricane Charley (2004)</w:t>
            </w:r>
          </w:p>
          <w:p w14:paraId="1098F12E" w14:textId="77777777" w:rsidR="00DB55A1" w:rsidRDefault="00000000">
            <w:pPr>
              <w:spacing w:after="20" w:line="240" w:lineRule="auto"/>
              <w:jc w:val="center"/>
              <w:rPr>
                <w:kern w:val="0"/>
                <w:sz w:val="18"/>
                <w:szCs w:val="18"/>
              </w:rPr>
            </w:pPr>
            <w:r>
              <w:rPr>
                <w:kern w:val="0"/>
                <w:sz w:val="18"/>
                <w:szCs w:val="18"/>
              </w:rPr>
              <w:t>(FL, NC, SC)</w:t>
            </w:r>
          </w:p>
        </w:tc>
        <w:tc>
          <w:tcPr>
            <w:tcW w:w="555" w:type="pct"/>
          </w:tcPr>
          <w:p w14:paraId="56693359" w14:textId="77777777" w:rsidR="00DB55A1" w:rsidRDefault="00000000">
            <w:pPr>
              <w:spacing w:after="20" w:line="240" w:lineRule="auto"/>
              <w:rPr>
                <w:kern w:val="0"/>
                <w:sz w:val="18"/>
                <w:szCs w:val="18"/>
              </w:rPr>
            </w:pPr>
            <w:r>
              <w:rPr>
                <w:kern w:val="0"/>
                <w:sz w:val="18"/>
                <w:szCs w:val="18"/>
              </w:rPr>
              <w:t>Category 4, and</w:t>
            </w:r>
          </w:p>
          <w:p w14:paraId="1CE3BBAB" w14:textId="77777777" w:rsidR="00DB55A1" w:rsidRDefault="00000000">
            <w:pPr>
              <w:spacing w:after="20" w:line="240" w:lineRule="auto"/>
              <w:rPr>
                <w:kern w:val="0"/>
                <w:sz w:val="18"/>
                <w:szCs w:val="18"/>
              </w:rPr>
            </w:pPr>
            <w:proofErr w:type="spellStart"/>
            <w:r>
              <w:rPr>
                <w:kern w:val="0"/>
                <w:sz w:val="18"/>
                <w:szCs w:val="18"/>
              </w:rPr>
              <w:t>Cayo</w:t>
            </w:r>
            <w:proofErr w:type="spellEnd"/>
            <w:r>
              <w:rPr>
                <w:kern w:val="0"/>
                <w:sz w:val="18"/>
                <w:szCs w:val="18"/>
              </w:rPr>
              <w:t xml:space="preserve"> Costa</w:t>
            </w:r>
          </w:p>
          <w:p w14:paraId="67A35CE5" w14:textId="77777777" w:rsidR="00DB55A1" w:rsidRDefault="00000000">
            <w:pPr>
              <w:spacing w:after="20" w:line="240" w:lineRule="auto"/>
              <w:rPr>
                <w:kern w:val="0"/>
                <w:sz w:val="18"/>
                <w:szCs w:val="18"/>
              </w:rPr>
            </w:pPr>
            <w:r>
              <w:rPr>
                <w:kern w:val="0"/>
                <w:sz w:val="18"/>
                <w:szCs w:val="18"/>
              </w:rPr>
              <w:t>(26.659°N, 82.243°W)</w:t>
            </w:r>
          </w:p>
        </w:tc>
        <w:tc>
          <w:tcPr>
            <w:tcW w:w="1047" w:type="pct"/>
          </w:tcPr>
          <w:p w14:paraId="012FABDD" w14:textId="77777777" w:rsidR="00DB55A1" w:rsidRDefault="00000000">
            <w:pPr>
              <w:pStyle w:val="ListParagraph"/>
              <w:numPr>
                <w:ilvl w:val="0"/>
                <w:numId w:val="2"/>
              </w:numPr>
              <w:spacing w:after="20" w:line="240" w:lineRule="auto"/>
              <w:rPr>
                <w:kern w:val="0"/>
                <w:sz w:val="18"/>
                <w:szCs w:val="18"/>
              </w:rPr>
            </w:pPr>
            <w:r>
              <w:rPr>
                <w:kern w:val="0"/>
                <w:sz w:val="18"/>
                <w:szCs w:val="18"/>
              </w:rPr>
              <w:t>23,000 buildings were damaged, with 739 structures destroyed in Lake Wales, Florida.</w:t>
            </w:r>
          </w:p>
          <w:p w14:paraId="1CE0FBA1" w14:textId="77777777" w:rsidR="00DB55A1" w:rsidRDefault="00DB55A1">
            <w:pPr>
              <w:pStyle w:val="ListParagraph"/>
              <w:numPr>
                <w:ilvl w:val="0"/>
                <w:numId w:val="2"/>
              </w:numPr>
              <w:spacing w:after="20" w:line="240" w:lineRule="auto"/>
              <w:rPr>
                <w:kern w:val="0"/>
                <w:sz w:val="18"/>
                <w:szCs w:val="18"/>
              </w:rPr>
            </w:pPr>
          </w:p>
        </w:tc>
        <w:tc>
          <w:tcPr>
            <w:tcW w:w="418" w:type="pct"/>
          </w:tcPr>
          <w:p w14:paraId="7E2207C2" w14:textId="77777777" w:rsidR="00DB55A1" w:rsidRDefault="00000000">
            <w:pPr>
              <w:spacing w:after="20" w:line="240" w:lineRule="auto"/>
              <w:jc w:val="both"/>
              <w:rPr>
                <w:kern w:val="0"/>
                <w:sz w:val="18"/>
                <w:szCs w:val="18"/>
              </w:rPr>
            </w:pPr>
            <w:r>
              <w:rPr>
                <w:kern w:val="0"/>
                <w:sz w:val="18"/>
                <w:szCs w:val="18"/>
              </w:rPr>
              <w:t>$15.1</w:t>
            </w:r>
          </w:p>
        </w:tc>
        <w:tc>
          <w:tcPr>
            <w:tcW w:w="1025" w:type="pct"/>
          </w:tcPr>
          <w:p w14:paraId="7A9092A0" w14:textId="77777777" w:rsidR="00DB55A1" w:rsidRDefault="00000000">
            <w:pPr>
              <w:pStyle w:val="ListParagraph"/>
              <w:numPr>
                <w:ilvl w:val="0"/>
                <w:numId w:val="2"/>
              </w:numPr>
              <w:spacing w:after="20" w:line="240" w:lineRule="auto"/>
              <w:rPr>
                <w:kern w:val="0"/>
                <w:sz w:val="18"/>
                <w:szCs w:val="18"/>
              </w:rPr>
            </w:pPr>
            <w:r>
              <w:rPr>
                <w:kern w:val="0"/>
                <w:sz w:val="18"/>
                <w:szCs w:val="18"/>
              </w:rPr>
              <w:t>A 1,600-foot bread was created in North Captiva Island from Hurricane Charley.</w:t>
            </w:r>
          </w:p>
          <w:p w14:paraId="1755F100" w14:textId="77777777" w:rsidR="00DB55A1" w:rsidRDefault="00000000">
            <w:pPr>
              <w:pStyle w:val="ListParagraph"/>
              <w:numPr>
                <w:ilvl w:val="0"/>
                <w:numId w:val="2"/>
              </w:numPr>
              <w:spacing w:after="20" w:line="240" w:lineRule="auto"/>
              <w:rPr>
                <w:kern w:val="0"/>
                <w:sz w:val="18"/>
                <w:szCs w:val="18"/>
              </w:rPr>
            </w:pPr>
            <w:r>
              <w:rPr>
                <w:kern w:val="0"/>
                <w:sz w:val="18"/>
                <w:szCs w:val="18"/>
              </w:rPr>
              <w:t>118,000 cubic yards of material were lost in Captiva Island</w:t>
            </w:r>
            <w:r>
              <w:rPr>
                <w:rFonts w:hint="eastAsia"/>
                <w:kern w:val="0"/>
                <w:sz w:val="18"/>
                <w:szCs w:val="18"/>
              </w:rPr>
              <w:t>.</w:t>
            </w:r>
          </w:p>
        </w:tc>
        <w:tc>
          <w:tcPr>
            <w:tcW w:w="844" w:type="pct"/>
          </w:tcPr>
          <w:p w14:paraId="570B3DA1" w14:textId="77777777" w:rsidR="00DB55A1" w:rsidRDefault="00000000">
            <w:pPr>
              <w:pStyle w:val="ListParagraph"/>
              <w:numPr>
                <w:ilvl w:val="0"/>
                <w:numId w:val="2"/>
              </w:numPr>
              <w:spacing w:after="20" w:line="240" w:lineRule="auto"/>
              <w:rPr>
                <w:kern w:val="0"/>
                <w:sz w:val="18"/>
                <w:szCs w:val="18"/>
              </w:rPr>
            </w:pPr>
            <w:r>
              <w:rPr>
                <w:kern w:val="0"/>
                <w:sz w:val="18"/>
                <w:szCs w:val="18"/>
              </w:rPr>
              <w:t>15 fatalities.</w:t>
            </w:r>
          </w:p>
          <w:p w14:paraId="65481EE8" w14:textId="77777777" w:rsidR="00DB55A1" w:rsidRDefault="00000000">
            <w:pPr>
              <w:pStyle w:val="ListParagraph"/>
              <w:numPr>
                <w:ilvl w:val="0"/>
                <w:numId w:val="2"/>
              </w:numPr>
              <w:spacing w:after="20" w:line="240" w:lineRule="auto"/>
              <w:rPr>
                <w:kern w:val="0"/>
                <w:sz w:val="18"/>
                <w:szCs w:val="18"/>
              </w:rPr>
            </w:pPr>
            <w:r>
              <w:rPr>
                <w:kern w:val="0"/>
                <w:sz w:val="18"/>
                <w:szCs w:val="18"/>
              </w:rPr>
              <w:t>2 million customers lost electricity in Florida.</w:t>
            </w:r>
          </w:p>
        </w:tc>
        <w:tc>
          <w:tcPr>
            <w:tcW w:w="572" w:type="pct"/>
          </w:tcPr>
          <w:p w14:paraId="1AD686D2" w14:textId="77777777" w:rsidR="00DB55A1" w:rsidRDefault="00000000">
            <w:pPr>
              <w:spacing w:after="20" w:line="240" w:lineRule="auto"/>
              <w:rPr>
                <w:kern w:val="0"/>
                <w:sz w:val="18"/>
                <w:szCs w:val="18"/>
              </w:rPr>
            </w:pPr>
            <w:r>
              <w:rPr>
                <w:kern w:val="0"/>
                <w:sz w:val="18"/>
                <w:szCs w:val="18"/>
              </w:rPr>
              <w:t>(Pasch et al. 2004; Neal 2005)</w:t>
            </w:r>
          </w:p>
        </w:tc>
      </w:tr>
      <w:tr w:rsidR="00DB55A1" w14:paraId="2AF9ACCC" w14:textId="77777777">
        <w:trPr>
          <w:trHeight w:val="1408"/>
        </w:trPr>
        <w:tc>
          <w:tcPr>
            <w:tcW w:w="539" w:type="pct"/>
          </w:tcPr>
          <w:p w14:paraId="77D51046" w14:textId="77777777" w:rsidR="00DB55A1" w:rsidRDefault="00000000">
            <w:pPr>
              <w:spacing w:after="20" w:line="240" w:lineRule="auto"/>
              <w:jc w:val="center"/>
              <w:rPr>
                <w:kern w:val="0"/>
                <w:sz w:val="18"/>
                <w:szCs w:val="18"/>
              </w:rPr>
            </w:pPr>
            <w:r>
              <w:rPr>
                <w:kern w:val="0"/>
                <w:sz w:val="18"/>
                <w:szCs w:val="18"/>
              </w:rPr>
              <w:t>Hurricane Katrina (2005),</w:t>
            </w:r>
          </w:p>
          <w:p w14:paraId="43DE4F81" w14:textId="77777777" w:rsidR="00DB55A1" w:rsidRDefault="00000000">
            <w:pPr>
              <w:spacing w:after="20" w:line="240" w:lineRule="auto"/>
              <w:jc w:val="center"/>
              <w:rPr>
                <w:kern w:val="0"/>
                <w:sz w:val="18"/>
                <w:szCs w:val="18"/>
              </w:rPr>
            </w:pPr>
            <w:r>
              <w:rPr>
                <w:kern w:val="0"/>
                <w:sz w:val="18"/>
                <w:szCs w:val="18"/>
              </w:rPr>
              <w:t>(LA, MS, AL, FL)</w:t>
            </w:r>
          </w:p>
        </w:tc>
        <w:tc>
          <w:tcPr>
            <w:tcW w:w="555" w:type="pct"/>
          </w:tcPr>
          <w:p w14:paraId="429CEE4A" w14:textId="77777777" w:rsidR="00DB55A1" w:rsidRDefault="00000000">
            <w:pPr>
              <w:spacing w:after="20" w:line="240" w:lineRule="auto"/>
              <w:rPr>
                <w:kern w:val="0"/>
                <w:sz w:val="18"/>
                <w:szCs w:val="18"/>
              </w:rPr>
            </w:pPr>
            <w:r>
              <w:rPr>
                <w:kern w:val="0"/>
                <w:sz w:val="18"/>
                <w:szCs w:val="18"/>
              </w:rPr>
              <w:t>Category 5, and</w:t>
            </w:r>
          </w:p>
          <w:p w14:paraId="196E7257" w14:textId="77777777" w:rsidR="00DB55A1" w:rsidRDefault="00000000">
            <w:pPr>
              <w:spacing w:after="20" w:line="240" w:lineRule="auto"/>
              <w:rPr>
                <w:kern w:val="0"/>
                <w:sz w:val="18"/>
                <w:szCs w:val="18"/>
              </w:rPr>
            </w:pPr>
            <w:r>
              <w:rPr>
                <w:kern w:val="0"/>
                <w:sz w:val="18"/>
                <w:szCs w:val="18"/>
              </w:rPr>
              <w:t>Hallandale Beach</w:t>
            </w:r>
          </w:p>
          <w:p w14:paraId="3D2524D5" w14:textId="77777777" w:rsidR="00DB55A1" w:rsidRDefault="00000000">
            <w:pPr>
              <w:spacing w:after="20" w:line="240" w:lineRule="auto"/>
              <w:rPr>
                <w:kern w:val="0"/>
                <w:sz w:val="18"/>
                <w:szCs w:val="18"/>
              </w:rPr>
            </w:pPr>
            <w:r>
              <w:rPr>
                <w:kern w:val="0"/>
                <w:sz w:val="18"/>
                <w:szCs w:val="18"/>
              </w:rPr>
              <w:t>(25.978°N, 80.143°W)</w:t>
            </w:r>
          </w:p>
        </w:tc>
        <w:tc>
          <w:tcPr>
            <w:tcW w:w="1047" w:type="pct"/>
          </w:tcPr>
          <w:p w14:paraId="5502E62E" w14:textId="77777777" w:rsidR="00DB55A1" w:rsidRDefault="00000000">
            <w:pPr>
              <w:pStyle w:val="ListParagraph"/>
              <w:numPr>
                <w:ilvl w:val="0"/>
                <w:numId w:val="2"/>
              </w:numPr>
              <w:spacing w:after="20" w:line="240" w:lineRule="auto"/>
              <w:rPr>
                <w:kern w:val="0"/>
                <w:sz w:val="18"/>
                <w:szCs w:val="18"/>
              </w:rPr>
            </w:pPr>
            <w:r>
              <w:rPr>
                <w:kern w:val="0"/>
                <w:sz w:val="18"/>
                <w:szCs w:val="18"/>
              </w:rPr>
              <w:t>80 % of the city in New Orleans was flooded.</w:t>
            </w:r>
          </w:p>
          <w:p w14:paraId="6B4554A4"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81% (20,229) of the housing units were damaged in St. Bernard Parish, 70 % (48,792) were damaged in St. </w:t>
            </w:r>
            <w:r>
              <w:rPr>
                <w:kern w:val="0"/>
                <w:sz w:val="18"/>
                <w:szCs w:val="18"/>
              </w:rPr>
              <w:lastRenderedPageBreak/>
              <w:t>Tammany Parish and 80% (7,212) were damaged in Plaquemines Parish</w:t>
            </w:r>
          </w:p>
        </w:tc>
        <w:tc>
          <w:tcPr>
            <w:tcW w:w="418" w:type="pct"/>
          </w:tcPr>
          <w:p w14:paraId="5DCD00ED" w14:textId="77777777" w:rsidR="00DB55A1" w:rsidRDefault="00000000">
            <w:pPr>
              <w:spacing w:after="20" w:line="240" w:lineRule="auto"/>
              <w:jc w:val="both"/>
              <w:rPr>
                <w:kern w:val="0"/>
                <w:sz w:val="18"/>
                <w:szCs w:val="18"/>
              </w:rPr>
            </w:pPr>
            <w:r>
              <w:rPr>
                <w:kern w:val="0"/>
                <w:sz w:val="18"/>
                <w:szCs w:val="18"/>
              </w:rPr>
              <w:lastRenderedPageBreak/>
              <w:t xml:space="preserve">$125 </w:t>
            </w:r>
          </w:p>
        </w:tc>
        <w:tc>
          <w:tcPr>
            <w:tcW w:w="1025" w:type="pct"/>
          </w:tcPr>
          <w:p w14:paraId="1CA96CC6"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The storm surge caused substantial beach erosion. The sand that comprised the islands was transported across the island into the Mississippi Sound in </w:t>
            </w:r>
            <w:r>
              <w:rPr>
                <w:kern w:val="0"/>
                <w:sz w:val="18"/>
                <w:szCs w:val="18"/>
              </w:rPr>
              <w:lastRenderedPageBreak/>
              <w:t>Dauphin Island.</w:t>
            </w:r>
          </w:p>
          <w:p w14:paraId="2ABEB841" w14:textId="77777777" w:rsidR="00DB55A1" w:rsidRDefault="00000000">
            <w:pPr>
              <w:pStyle w:val="ListParagraph"/>
              <w:numPr>
                <w:ilvl w:val="0"/>
                <w:numId w:val="2"/>
              </w:numPr>
              <w:spacing w:after="20" w:line="240" w:lineRule="auto"/>
              <w:rPr>
                <w:kern w:val="0"/>
                <w:sz w:val="18"/>
                <w:szCs w:val="18"/>
              </w:rPr>
            </w:pPr>
            <w:r>
              <w:rPr>
                <w:kern w:val="0"/>
                <w:sz w:val="18"/>
                <w:szCs w:val="18"/>
              </w:rPr>
              <w:t>Overall, about 20% of the local marshes were permanently overrun by water.</w:t>
            </w:r>
          </w:p>
          <w:p w14:paraId="71AF64A9" w14:textId="77777777" w:rsidR="00DB55A1" w:rsidRDefault="00000000">
            <w:pPr>
              <w:pStyle w:val="ListParagraph"/>
              <w:numPr>
                <w:ilvl w:val="0"/>
                <w:numId w:val="2"/>
              </w:numPr>
              <w:spacing w:after="20" w:line="240" w:lineRule="auto"/>
              <w:ind w:left="357" w:hanging="357"/>
              <w:contextualSpacing w:val="0"/>
              <w:rPr>
                <w:kern w:val="0"/>
                <w:sz w:val="18"/>
                <w:szCs w:val="18"/>
              </w:rPr>
            </w:pPr>
            <w:r>
              <w:rPr>
                <w:kern w:val="0"/>
                <w:sz w:val="18"/>
                <w:szCs w:val="18"/>
              </w:rPr>
              <w:t>Leak of oil exceeded 7.2 million gallons.</w:t>
            </w:r>
          </w:p>
          <w:p w14:paraId="70B5996F" w14:textId="77777777" w:rsidR="00DB55A1" w:rsidRDefault="00000000">
            <w:pPr>
              <w:pStyle w:val="ListParagraph"/>
              <w:numPr>
                <w:ilvl w:val="0"/>
                <w:numId w:val="2"/>
              </w:numPr>
              <w:spacing w:after="20" w:line="240" w:lineRule="auto"/>
              <w:rPr>
                <w:kern w:val="0"/>
                <w:sz w:val="18"/>
                <w:szCs w:val="18"/>
              </w:rPr>
            </w:pPr>
            <w:r>
              <w:rPr>
                <w:kern w:val="0"/>
                <w:sz w:val="18"/>
                <w:szCs w:val="18"/>
              </w:rPr>
              <w:t>20.5% of the trees were loss.</w:t>
            </w:r>
          </w:p>
          <w:p w14:paraId="01CC22B3" w14:textId="77777777" w:rsidR="00DB55A1" w:rsidRDefault="00000000">
            <w:pPr>
              <w:pStyle w:val="ListParagraph"/>
              <w:numPr>
                <w:ilvl w:val="0"/>
                <w:numId w:val="2"/>
              </w:numPr>
              <w:spacing w:after="20" w:line="240" w:lineRule="auto"/>
              <w:rPr>
                <w:kern w:val="0"/>
                <w:sz w:val="18"/>
                <w:szCs w:val="18"/>
              </w:rPr>
            </w:pPr>
            <w:r>
              <w:rPr>
                <w:kern w:val="0"/>
                <w:sz w:val="18"/>
                <w:szCs w:val="18"/>
              </w:rPr>
              <w:t>Lake Pontchartrain was contaminated by the floodwaters in New Orleans.</w:t>
            </w:r>
          </w:p>
        </w:tc>
        <w:tc>
          <w:tcPr>
            <w:tcW w:w="844" w:type="pct"/>
          </w:tcPr>
          <w:p w14:paraId="0F5BEBBF" w14:textId="77777777" w:rsidR="00DB55A1" w:rsidRDefault="00000000">
            <w:pPr>
              <w:pStyle w:val="ListParagraph"/>
              <w:numPr>
                <w:ilvl w:val="0"/>
                <w:numId w:val="2"/>
              </w:numPr>
              <w:spacing w:after="20" w:line="240" w:lineRule="auto"/>
              <w:rPr>
                <w:kern w:val="0"/>
                <w:sz w:val="18"/>
                <w:szCs w:val="18"/>
              </w:rPr>
            </w:pPr>
            <w:r>
              <w:rPr>
                <w:kern w:val="0"/>
                <w:sz w:val="18"/>
                <w:szCs w:val="18"/>
              </w:rPr>
              <w:lastRenderedPageBreak/>
              <w:t>1,392 fatalities.</w:t>
            </w:r>
          </w:p>
          <w:p w14:paraId="546FB323" w14:textId="77777777" w:rsidR="00DB55A1" w:rsidRDefault="00000000">
            <w:pPr>
              <w:pStyle w:val="ListParagraph"/>
              <w:numPr>
                <w:ilvl w:val="0"/>
                <w:numId w:val="2"/>
              </w:numPr>
              <w:spacing w:after="20" w:line="240" w:lineRule="auto"/>
              <w:rPr>
                <w:kern w:val="0"/>
                <w:sz w:val="18"/>
                <w:szCs w:val="18"/>
              </w:rPr>
            </w:pPr>
            <w:r>
              <w:rPr>
                <w:kern w:val="0"/>
                <w:sz w:val="18"/>
                <w:szCs w:val="18"/>
              </w:rPr>
              <w:t>1.45 million people without power in Florida.</w:t>
            </w:r>
          </w:p>
          <w:p w14:paraId="5C3831C3" w14:textId="77777777" w:rsidR="00DB55A1" w:rsidRDefault="00DB55A1">
            <w:pPr>
              <w:pStyle w:val="ListParagraph"/>
              <w:numPr>
                <w:ilvl w:val="0"/>
                <w:numId w:val="2"/>
              </w:numPr>
              <w:spacing w:after="20" w:line="240" w:lineRule="auto"/>
              <w:rPr>
                <w:kern w:val="0"/>
                <w:sz w:val="18"/>
                <w:szCs w:val="18"/>
              </w:rPr>
            </w:pPr>
          </w:p>
        </w:tc>
        <w:tc>
          <w:tcPr>
            <w:tcW w:w="572" w:type="pct"/>
          </w:tcPr>
          <w:p w14:paraId="72D9DCD4"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Dolfman</w:t>
            </w:r>
            <w:proofErr w:type="spellEnd"/>
            <w:r>
              <w:rPr>
                <w:kern w:val="0"/>
                <w:sz w:val="18"/>
                <w:szCs w:val="18"/>
              </w:rPr>
              <w:t xml:space="preserve"> et al. 2007; </w:t>
            </w:r>
            <w:proofErr w:type="spellStart"/>
            <w:r>
              <w:rPr>
                <w:rFonts w:hint="eastAsia"/>
                <w:kern w:val="0"/>
                <w:sz w:val="18"/>
                <w:szCs w:val="18"/>
              </w:rPr>
              <w:t>Knab</w:t>
            </w:r>
            <w:r>
              <w:rPr>
                <w:kern w:val="0"/>
                <w:sz w:val="18"/>
                <w:szCs w:val="18"/>
              </w:rPr>
              <w:t>b</w:t>
            </w:r>
            <w:proofErr w:type="spellEnd"/>
            <w:r>
              <w:rPr>
                <w:kern w:val="0"/>
                <w:sz w:val="18"/>
                <w:szCs w:val="18"/>
              </w:rPr>
              <w:t xml:space="preserve"> et al. 2023)</w:t>
            </w:r>
          </w:p>
        </w:tc>
      </w:tr>
      <w:tr w:rsidR="00DB55A1" w14:paraId="6947ED22" w14:textId="77777777">
        <w:trPr>
          <w:trHeight w:val="841"/>
        </w:trPr>
        <w:tc>
          <w:tcPr>
            <w:tcW w:w="539" w:type="pct"/>
          </w:tcPr>
          <w:p w14:paraId="4766EAA5" w14:textId="77777777" w:rsidR="00DB55A1" w:rsidRDefault="00000000">
            <w:pPr>
              <w:spacing w:after="20" w:line="240" w:lineRule="auto"/>
              <w:jc w:val="center"/>
              <w:rPr>
                <w:kern w:val="0"/>
                <w:sz w:val="18"/>
                <w:szCs w:val="18"/>
              </w:rPr>
            </w:pPr>
            <w:r>
              <w:rPr>
                <w:kern w:val="0"/>
                <w:sz w:val="18"/>
                <w:szCs w:val="18"/>
              </w:rPr>
              <w:t>Hurricane Rita</w:t>
            </w:r>
          </w:p>
          <w:p w14:paraId="5244A24B" w14:textId="77777777" w:rsidR="00DB55A1" w:rsidRDefault="00000000">
            <w:pPr>
              <w:spacing w:after="20" w:line="240" w:lineRule="auto"/>
              <w:jc w:val="center"/>
              <w:rPr>
                <w:kern w:val="0"/>
                <w:sz w:val="18"/>
                <w:szCs w:val="18"/>
              </w:rPr>
            </w:pPr>
            <w:r>
              <w:rPr>
                <w:rFonts w:hint="eastAsia"/>
                <w:kern w:val="0"/>
                <w:sz w:val="18"/>
                <w:szCs w:val="18"/>
              </w:rPr>
              <w:t>(</w:t>
            </w:r>
            <w:r>
              <w:rPr>
                <w:kern w:val="0"/>
                <w:sz w:val="18"/>
                <w:szCs w:val="18"/>
              </w:rPr>
              <w:t>2005)</w:t>
            </w:r>
          </w:p>
          <w:p w14:paraId="2E12F5BB" w14:textId="77777777" w:rsidR="00DB55A1" w:rsidRDefault="00000000">
            <w:pPr>
              <w:spacing w:after="20" w:line="240" w:lineRule="auto"/>
              <w:jc w:val="center"/>
              <w:rPr>
                <w:kern w:val="0"/>
                <w:sz w:val="18"/>
                <w:szCs w:val="18"/>
              </w:rPr>
            </w:pPr>
            <w:r>
              <w:rPr>
                <w:kern w:val="0"/>
                <w:sz w:val="18"/>
                <w:szCs w:val="18"/>
              </w:rPr>
              <w:t>(LA, TX)</w:t>
            </w:r>
          </w:p>
        </w:tc>
        <w:tc>
          <w:tcPr>
            <w:tcW w:w="555" w:type="pct"/>
          </w:tcPr>
          <w:p w14:paraId="2869E2A6" w14:textId="77777777" w:rsidR="00DB55A1" w:rsidRDefault="00000000">
            <w:pPr>
              <w:spacing w:after="20" w:line="240" w:lineRule="auto"/>
              <w:rPr>
                <w:kern w:val="0"/>
                <w:sz w:val="18"/>
                <w:szCs w:val="18"/>
              </w:rPr>
            </w:pPr>
            <w:r>
              <w:rPr>
                <w:kern w:val="0"/>
                <w:sz w:val="18"/>
                <w:szCs w:val="18"/>
              </w:rPr>
              <w:t>Category 5, and</w:t>
            </w:r>
          </w:p>
          <w:p w14:paraId="0128BA5F" w14:textId="77777777" w:rsidR="00DB55A1" w:rsidRDefault="00000000">
            <w:pPr>
              <w:spacing w:after="20" w:line="240" w:lineRule="auto"/>
              <w:rPr>
                <w:kern w:val="0"/>
                <w:sz w:val="18"/>
                <w:szCs w:val="18"/>
              </w:rPr>
            </w:pPr>
            <w:r>
              <w:rPr>
                <w:kern w:val="0"/>
                <w:sz w:val="18"/>
                <w:szCs w:val="18"/>
              </w:rPr>
              <w:t>Johnson’s Bayou</w:t>
            </w:r>
          </w:p>
          <w:p w14:paraId="12828D9B" w14:textId="77777777" w:rsidR="00DB55A1" w:rsidRDefault="00000000">
            <w:pPr>
              <w:spacing w:after="20" w:line="240" w:lineRule="auto"/>
              <w:rPr>
                <w:kern w:val="0"/>
                <w:sz w:val="18"/>
                <w:szCs w:val="18"/>
              </w:rPr>
            </w:pPr>
            <w:r>
              <w:rPr>
                <w:kern w:val="0"/>
                <w:sz w:val="18"/>
                <w:szCs w:val="18"/>
              </w:rPr>
              <w:t>(29.762°N, 93.697°W)</w:t>
            </w:r>
          </w:p>
        </w:tc>
        <w:tc>
          <w:tcPr>
            <w:tcW w:w="1047" w:type="pct"/>
          </w:tcPr>
          <w:p w14:paraId="357F248A" w14:textId="77777777" w:rsidR="00DB55A1" w:rsidRDefault="00000000">
            <w:pPr>
              <w:pStyle w:val="ListParagraph"/>
              <w:numPr>
                <w:ilvl w:val="0"/>
                <w:numId w:val="2"/>
              </w:numPr>
              <w:spacing w:after="20" w:line="240" w:lineRule="auto"/>
              <w:rPr>
                <w:kern w:val="0"/>
                <w:sz w:val="18"/>
                <w:szCs w:val="18"/>
              </w:rPr>
            </w:pPr>
            <w:r>
              <w:rPr>
                <w:kern w:val="0"/>
                <w:sz w:val="18"/>
                <w:szCs w:val="18"/>
              </w:rPr>
              <w:t>4,526 single-family dwellings were destroyed, 14,256 were major damaged and 26,211 were minor damaged in Orange and Jefferson counties in Southeast Texas.</w:t>
            </w:r>
          </w:p>
        </w:tc>
        <w:tc>
          <w:tcPr>
            <w:tcW w:w="418" w:type="pct"/>
          </w:tcPr>
          <w:p w14:paraId="69A98E12" w14:textId="77777777" w:rsidR="00DB55A1" w:rsidRDefault="00000000">
            <w:pPr>
              <w:spacing w:after="20" w:line="240" w:lineRule="auto"/>
              <w:jc w:val="both"/>
              <w:rPr>
                <w:kern w:val="0"/>
                <w:sz w:val="18"/>
                <w:szCs w:val="18"/>
              </w:rPr>
            </w:pPr>
            <w:r>
              <w:rPr>
                <w:kern w:val="0"/>
                <w:sz w:val="18"/>
                <w:szCs w:val="18"/>
              </w:rPr>
              <w:t xml:space="preserve">$18.5 </w:t>
            </w:r>
          </w:p>
        </w:tc>
        <w:tc>
          <w:tcPr>
            <w:tcW w:w="1025" w:type="pct"/>
          </w:tcPr>
          <w:p w14:paraId="28BC3928" w14:textId="77777777" w:rsidR="00DB55A1" w:rsidRDefault="00000000">
            <w:pPr>
              <w:pStyle w:val="ListParagraph"/>
              <w:numPr>
                <w:ilvl w:val="0"/>
                <w:numId w:val="2"/>
              </w:numPr>
              <w:spacing w:after="20" w:line="240" w:lineRule="auto"/>
              <w:rPr>
                <w:kern w:val="0"/>
                <w:sz w:val="18"/>
                <w:szCs w:val="18"/>
              </w:rPr>
            </w:pPr>
            <w:r>
              <w:rPr>
                <w:kern w:val="0"/>
                <w:sz w:val="18"/>
                <w:szCs w:val="18"/>
              </w:rPr>
              <w:t>Deposit of salt water in the soil in Vermilion Parish and soil salinity levels rise between 268 to 4,329 ppm</w:t>
            </w:r>
          </w:p>
        </w:tc>
        <w:tc>
          <w:tcPr>
            <w:tcW w:w="844" w:type="pct"/>
          </w:tcPr>
          <w:p w14:paraId="57E98D98" w14:textId="77777777" w:rsidR="00DB55A1" w:rsidRDefault="00000000">
            <w:pPr>
              <w:pStyle w:val="ListParagraph"/>
              <w:numPr>
                <w:ilvl w:val="0"/>
                <w:numId w:val="2"/>
              </w:numPr>
              <w:spacing w:after="20" w:line="240" w:lineRule="auto"/>
              <w:rPr>
                <w:kern w:val="0"/>
                <w:sz w:val="18"/>
                <w:szCs w:val="18"/>
              </w:rPr>
            </w:pPr>
            <w:r>
              <w:rPr>
                <w:kern w:val="0"/>
                <w:sz w:val="18"/>
                <w:szCs w:val="18"/>
              </w:rPr>
              <w:t>At least 55 fatalities in Texas.</w:t>
            </w:r>
          </w:p>
        </w:tc>
        <w:tc>
          <w:tcPr>
            <w:tcW w:w="572" w:type="pct"/>
          </w:tcPr>
          <w:p w14:paraId="35E9E6CC"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Knabb</w:t>
            </w:r>
            <w:proofErr w:type="spellEnd"/>
            <w:r>
              <w:rPr>
                <w:kern w:val="0"/>
                <w:sz w:val="18"/>
                <w:szCs w:val="18"/>
              </w:rPr>
              <w:t xml:space="preserve"> et al. 2006; Herbert 2014)</w:t>
            </w:r>
          </w:p>
        </w:tc>
      </w:tr>
      <w:tr w:rsidR="00DB55A1" w14:paraId="3FBE9949" w14:textId="77777777">
        <w:trPr>
          <w:trHeight w:val="1199"/>
        </w:trPr>
        <w:tc>
          <w:tcPr>
            <w:tcW w:w="539" w:type="pct"/>
          </w:tcPr>
          <w:p w14:paraId="07612711" w14:textId="77777777" w:rsidR="00DB55A1" w:rsidRDefault="00000000">
            <w:pPr>
              <w:spacing w:after="20" w:line="240" w:lineRule="auto"/>
              <w:jc w:val="center"/>
              <w:rPr>
                <w:kern w:val="0"/>
                <w:sz w:val="18"/>
                <w:szCs w:val="18"/>
              </w:rPr>
            </w:pPr>
            <w:r>
              <w:rPr>
                <w:kern w:val="0"/>
                <w:sz w:val="18"/>
                <w:szCs w:val="18"/>
              </w:rPr>
              <w:t>Hurricane Dennis (2005)</w:t>
            </w:r>
          </w:p>
          <w:p w14:paraId="3524785D" w14:textId="77777777" w:rsidR="00DB55A1" w:rsidRDefault="00000000">
            <w:pPr>
              <w:spacing w:after="20" w:line="240" w:lineRule="auto"/>
              <w:jc w:val="center"/>
              <w:rPr>
                <w:kern w:val="0"/>
                <w:sz w:val="18"/>
                <w:szCs w:val="18"/>
              </w:rPr>
            </w:pPr>
            <w:r>
              <w:rPr>
                <w:kern w:val="0"/>
                <w:sz w:val="18"/>
                <w:szCs w:val="18"/>
              </w:rPr>
              <w:t>(FL, AL, GA)</w:t>
            </w:r>
          </w:p>
        </w:tc>
        <w:tc>
          <w:tcPr>
            <w:tcW w:w="555" w:type="pct"/>
          </w:tcPr>
          <w:p w14:paraId="532A62AC" w14:textId="77777777" w:rsidR="00DB55A1" w:rsidRDefault="00000000">
            <w:pPr>
              <w:spacing w:after="20" w:line="240" w:lineRule="auto"/>
              <w:rPr>
                <w:kern w:val="0"/>
                <w:sz w:val="18"/>
                <w:szCs w:val="18"/>
              </w:rPr>
            </w:pPr>
            <w:r>
              <w:rPr>
                <w:kern w:val="0"/>
                <w:sz w:val="18"/>
                <w:szCs w:val="18"/>
              </w:rPr>
              <w:t>Category 4, and</w:t>
            </w:r>
          </w:p>
          <w:p w14:paraId="1C1846FD" w14:textId="77777777" w:rsidR="00DB55A1" w:rsidRDefault="00000000">
            <w:pPr>
              <w:spacing w:after="20" w:line="240" w:lineRule="auto"/>
              <w:rPr>
                <w:kern w:val="0"/>
                <w:sz w:val="18"/>
                <w:szCs w:val="18"/>
              </w:rPr>
            </w:pPr>
            <w:r>
              <w:rPr>
                <w:kern w:val="0"/>
                <w:sz w:val="18"/>
                <w:szCs w:val="18"/>
              </w:rPr>
              <w:t>Florida Panhandle</w:t>
            </w:r>
          </w:p>
          <w:p w14:paraId="6A681DF7" w14:textId="77777777" w:rsidR="00DB55A1" w:rsidRDefault="00000000">
            <w:pPr>
              <w:spacing w:after="20" w:line="240" w:lineRule="auto"/>
              <w:rPr>
                <w:kern w:val="0"/>
                <w:sz w:val="18"/>
                <w:szCs w:val="18"/>
              </w:rPr>
            </w:pPr>
            <w:r>
              <w:rPr>
                <w:kern w:val="0"/>
                <w:sz w:val="18"/>
                <w:szCs w:val="18"/>
              </w:rPr>
              <w:t>(29.977°N, 85.434°W)</w:t>
            </w:r>
          </w:p>
        </w:tc>
        <w:tc>
          <w:tcPr>
            <w:tcW w:w="1047" w:type="pct"/>
          </w:tcPr>
          <w:p w14:paraId="37528691" w14:textId="77777777" w:rsidR="00DB55A1" w:rsidRDefault="00000000">
            <w:pPr>
              <w:pStyle w:val="ListParagraph"/>
              <w:numPr>
                <w:ilvl w:val="0"/>
                <w:numId w:val="2"/>
              </w:numPr>
              <w:spacing w:after="20" w:line="240" w:lineRule="auto"/>
              <w:rPr>
                <w:kern w:val="0"/>
                <w:sz w:val="18"/>
                <w:szCs w:val="18"/>
              </w:rPr>
            </w:pPr>
            <w:r>
              <w:rPr>
                <w:kern w:val="0"/>
                <w:sz w:val="18"/>
                <w:szCs w:val="18"/>
              </w:rPr>
              <w:t>Significant tree and power line damage.</w:t>
            </w:r>
          </w:p>
          <w:p w14:paraId="7401297C" w14:textId="77777777" w:rsidR="00DB55A1" w:rsidRDefault="00DB55A1">
            <w:pPr>
              <w:spacing w:after="20" w:line="240" w:lineRule="auto"/>
              <w:rPr>
                <w:kern w:val="0"/>
                <w:sz w:val="18"/>
                <w:szCs w:val="18"/>
              </w:rPr>
            </w:pPr>
          </w:p>
        </w:tc>
        <w:tc>
          <w:tcPr>
            <w:tcW w:w="418" w:type="pct"/>
          </w:tcPr>
          <w:p w14:paraId="6BA17ED1" w14:textId="77777777" w:rsidR="00DB55A1" w:rsidRDefault="00000000">
            <w:pPr>
              <w:spacing w:after="20" w:line="240" w:lineRule="auto"/>
              <w:jc w:val="both"/>
              <w:rPr>
                <w:kern w:val="0"/>
                <w:sz w:val="18"/>
                <w:szCs w:val="18"/>
              </w:rPr>
            </w:pPr>
            <w:r>
              <w:rPr>
                <w:kern w:val="0"/>
                <w:sz w:val="18"/>
                <w:szCs w:val="18"/>
              </w:rPr>
              <w:t xml:space="preserve">$4.0 </w:t>
            </w:r>
          </w:p>
        </w:tc>
        <w:tc>
          <w:tcPr>
            <w:tcW w:w="1025" w:type="pct"/>
          </w:tcPr>
          <w:p w14:paraId="2D8B1309" w14:textId="77777777" w:rsidR="00DB55A1" w:rsidRDefault="00000000">
            <w:pPr>
              <w:pStyle w:val="ListParagraph"/>
              <w:numPr>
                <w:ilvl w:val="0"/>
                <w:numId w:val="2"/>
              </w:numPr>
              <w:spacing w:after="20" w:line="240" w:lineRule="auto"/>
              <w:rPr>
                <w:kern w:val="0"/>
                <w:sz w:val="18"/>
                <w:szCs w:val="18"/>
              </w:rPr>
            </w:pPr>
            <w:r>
              <w:rPr>
                <w:kern w:val="0"/>
                <w:sz w:val="18"/>
                <w:szCs w:val="18"/>
              </w:rPr>
              <w:t>Major beach and dune erosion (condition IV) was sustained throughout Dog Island, Franklin County.</w:t>
            </w:r>
          </w:p>
        </w:tc>
        <w:tc>
          <w:tcPr>
            <w:tcW w:w="844" w:type="pct"/>
          </w:tcPr>
          <w:p w14:paraId="4B660487" w14:textId="77777777" w:rsidR="00DB55A1" w:rsidRDefault="00000000">
            <w:pPr>
              <w:pStyle w:val="ListParagraph"/>
              <w:numPr>
                <w:ilvl w:val="0"/>
                <w:numId w:val="2"/>
              </w:numPr>
              <w:spacing w:after="20" w:line="240" w:lineRule="auto"/>
              <w:rPr>
                <w:kern w:val="0"/>
                <w:sz w:val="18"/>
                <w:szCs w:val="18"/>
              </w:rPr>
            </w:pPr>
            <w:r>
              <w:rPr>
                <w:kern w:val="0"/>
                <w:sz w:val="18"/>
                <w:szCs w:val="18"/>
              </w:rPr>
              <w:t>42 fatalities – 22 in Haiti, 16 in Cuba, 3 in the United States.</w:t>
            </w:r>
          </w:p>
          <w:p w14:paraId="23C89B17" w14:textId="77777777" w:rsidR="00DB55A1" w:rsidRDefault="00000000">
            <w:pPr>
              <w:pStyle w:val="ListParagraph"/>
              <w:numPr>
                <w:ilvl w:val="0"/>
                <w:numId w:val="2"/>
              </w:numPr>
              <w:spacing w:after="20" w:line="240" w:lineRule="auto"/>
              <w:rPr>
                <w:kern w:val="0"/>
                <w:sz w:val="18"/>
                <w:szCs w:val="18"/>
              </w:rPr>
            </w:pPr>
            <w:r>
              <w:rPr>
                <w:rFonts w:hint="eastAsia"/>
                <w:kern w:val="0"/>
                <w:sz w:val="18"/>
                <w:szCs w:val="18"/>
              </w:rPr>
              <w:t>E</w:t>
            </w:r>
            <w:r>
              <w:rPr>
                <w:kern w:val="0"/>
                <w:sz w:val="18"/>
                <w:szCs w:val="18"/>
              </w:rPr>
              <w:t>stimated 400,000 people were without power</w:t>
            </w:r>
            <w:r>
              <w:rPr>
                <w:rFonts w:hint="eastAsia"/>
                <w:kern w:val="0"/>
                <w:sz w:val="18"/>
                <w:szCs w:val="18"/>
              </w:rPr>
              <w:t>.</w:t>
            </w:r>
          </w:p>
          <w:p w14:paraId="61F29858" w14:textId="77777777" w:rsidR="00DB55A1" w:rsidRDefault="00DB55A1">
            <w:pPr>
              <w:spacing w:after="20" w:line="240" w:lineRule="auto"/>
              <w:rPr>
                <w:kern w:val="0"/>
                <w:sz w:val="18"/>
                <w:szCs w:val="18"/>
              </w:rPr>
            </w:pPr>
          </w:p>
        </w:tc>
        <w:tc>
          <w:tcPr>
            <w:tcW w:w="572" w:type="pct"/>
          </w:tcPr>
          <w:p w14:paraId="32CB63C0"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Beven</w:t>
            </w:r>
            <w:proofErr w:type="spellEnd"/>
            <w:r>
              <w:rPr>
                <w:kern w:val="0"/>
                <w:sz w:val="18"/>
                <w:szCs w:val="18"/>
              </w:rPr>
              <w:t xml:space="preserve"> 2005; NOAA 2005; Clark 2005)</w:t>
            </w:r>
          </w:p>
        </w:tc>
      </w:tr>
      <w:tr w:rsidR="00DB55A1" w14:paraId="04D18653" w14:textId="77777777">
        <w:trPr>
          <w:trHeight w:val="2539"/>
        </w:trPr>
        <w:tc>
          <w:tcPr>
            <w:tcW w:w="539" w:type="pct"/>
          </w:tcPr>
          <w:p w14:paraId="0E0B6BE0" w14:textId="77777777" w:rsidR="00DB55A1" w:rsidRDefault="00000000">
            <w:pPr>
              <w:spacing w:after="20" w:line="240" w:lineRule="auto"/>
              <w:jc w:val="center"/>
              <w:rPr>
                <w:kern w:val="0"/>
                <w:sz w:val="18"/>
                <w:szCs w:val="18"/>
              </w:rPr>
            </w:pPr>
            <w:r>
              <w:rPr>
                <w:kern w:val="0"/>
                <w:sz w:val="18"/>
                <w:szCs w:val="18"/>
              </w:rPr>
              <w:t>Hurricane Ike (2008)</w:t>
            </w:r>
          </w:p>
          <w:p w14:paraId="6736287F" w14:textId="77777777" w:rsidR="00DB55A1" w:rsidRDefault="00000000">
            <w:pPr>
              <w:spacing w:after="20" w:line="240" w:lineRule="auto"/>
              <w:jc w:val="center"/>
              <w:rPr>
                <w:kern w:val="0"/>
                <w:sz w:val="18"/>
                <w:szCs w:val="18"/>
              </w:rPr>
            </w:pPr>
            <w:r>
              <w:rPr>
                <w:kern w:val="0"/>
                <w:sz w:val="18"/>
                <w:szCs w:val="18"/>
              </w:rPr>
              <w:t>(TX, LA)</w:t>
            </w:r>
          </w:p>
        </w:tc>
        <w:tc>
          <w:tcPr>
            <w:tcW w:w="555" w:type="pct"/>
          </w:tcPr>
          <w:p w14:paraId="23BC6BDA" w14:textId="77777777" w:rsidR="00DB55A1" w:rsidRDefault="00000000">
            <w:pPr>
              <w:spacing w:after="20" w:line="240" w:lineRule="auto"/>
              <w:rPr>
                <w:kern w:val="0"/>
                <w:sz w:val="18"/>
                <w:szCs w:val="18"/>
              </w:rPr>
            </w:pPr>
            <w:r>
              <w:rPr>
                <w:kern w:val="0"/>
                <w:sz w:val="18"/>
                <w:szCs w:val="18"/>
              </w:rPr>
              <w:t>Category 4, and</w:t>
            </w:r>
          </w:p>
          <w:p w14:paraId="0E824A43" w14:textId="77777777" w:rsidR="00DB55A1" w:rsidRDefault="00000000">
            <w:pPr>
              <w:spacing w:after="20" w:line="240" w:lineRule="auto"/>
              <w:rPr>
                <w:kern w:val="0"/>
                <w:sz w:val="18"/>
                <w:szCs w:val="18"/>
              </w:rPr>
            </w:pPr>
            <w:r>
              <w:rPr>
                <w:kern w:val="0"/>
                <w:sz w:val="18"/>
                <w:szCs w:val="18"/>
              </w:rPr>
              <w:t>Galveston</w:t>
            </w:r>
          </w:p>
          <w:p w14:paraId="3767AB6E" w14:textId="77777777" w:rsidR="00DB55A1" w:rsidRDefault="00000000">
            <w:pPr>
              <w:spacing w:after="20" w:line="240" w:lineRule="auto"/>
              <w:rPr>
                <w:kern w:val="0"/>
                <w:sz w:val="18"/>
                <w:szCs w:val="18"/>
              </w:rPr>
            </w:pPr>
            <w:r>
              <w:rPr>
                <w:kern w:val="0"/>
                <w:sz w:val="18"/>
                <w:szCs w:val="18"/>
              </w:rPr>
              <w:t>(29.253°N, 94.890°W)</w:t>
            </w:r>
          </w:p>
        </w:tc>
        <w:tc>
          <w:tcPr>
            <w:tcW w:w="1047" w:type="pct"/>
          </w:tcPr>
          <w:p w14:paraId="1F28728E"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In Bolivar </w:t>
            </w:r>
            <w:proofErr w:type="spellStart"/>
            <w:r>
              <w:rPr>
                <w:kern w:val="0"/>
                <w:sz w:val="18"/>
                <w:szCs w:val="18"/>
              </w:rPr>
              <w:t>Pennisula</w:t>
            </w:r>
            <w:proofErr w:type="spellEnd"/>
            <w:r>
              <w:rPr>
                <w:kern w:val="0"/>
                <w:sz w:val="18"/>
                <w:szCs w:val="18"/>
              </w:rPr>
              <w:t>, approximately 3,600 were destroyed, 400 sustained major damage (like substantially damaged), 1,800 sustained some damage but were not substantially damaged, and only 100 were undamaged or sustained only minimal damage.</w:t>
            </w:r>
          </w:p>
          <w:p w14:paraId="6DBF7206" w14:textId="77777777" w:rsidR="00DB55A1" w:rsidRDefault="00000000">
            <w:pPr>
              <w:pStyle w:val="ListParagraph"/>
              <w:numPr>
                <w:ilvl w:val="0"/>
                <w:numId w:val="2"/>
              </w:numPr>
              <w:spacing w:after="20" w:line="240" w:lineRule="auto"/>
              <w:rPr>
                <w:kern w:val="0"/>
                <w:sz w:val="18"/>
                <w:szCs w:val="18"/>
              </w:rPr>
            </w:pPr>
            <w:r>
              <w:rPr>
                <w:kern w:val="0"/>
                <w:sz w:val="18"/>
                <w:szCs w:val="18"/>
              </w:rPr>
              <w:t>Eastern areas of Trinity and Galveston were inundated.</w:t>
            </w:r>
          </w:p>
          <w:p w14:paraId="6486321C" w14:textId="77777777" w:rsidR="00DB55A1" w:rsidRDefault="00DB55A1">
            <w:pPr>
              <w:pStyle w:val="ListParagraph"/>
              <w:numPr>
                <w:ilvl w:val="0"/>
                <w:numId w:val="2"/>
              </w:numPr>
              <w:spacing w:after="20" w:line="240" w:lineRule="auto"/>
              <w:rPr>
                <w:kern w:val="0"/>
                <w:sz w:val="18"/>
                <w:szCs w:val="18"/>
              </w:rPr>
            </w:pPr>
          </w:p>
        </w:tc>
        <w:tc>
          <w:tcPr>
            <w:tcW w:w="418" w:type="pct"/>
          </w:tcPr>
          <w:p w14:paraId="0B3D4599" w14:textId="77777777" w:rsidR="00DB55A1" w:rsidRDefault="00000000">
            <w:pPr>
              <w:spacing w:after="20" w:line="240" w:lineRule="auto"/>
              <w:jc w:val="both"/>
              <w:rPr>
                <w:kern w:val="0"/>
                <w:sz w:val="18"/>
                <w:szCs w:val="18"/>
              </w:rPr>
            </w:pPr>
            <w:r>
              <w:rPr>
                <w:kern w:val="0"/>
                <w:sz w:val="18"/>
                <w:szCs w:val="18"/>
              </w:rPr>
              <w:lastRenderedPageBreak/>
              <w:t xml:space="preserve">$38 </w:t>
            </w:r>
          </w:p>
        </w:tc>
        <w:tc>
          <w:tcPr>
            <w:tcW w:w="1025" w:type="pct"/>
          </w:tcPr>
          <w:p w14:paraId="48A3C7DD" w14:textId="77777777" w:rsidR="00DB55A1" w:rsidRDefault="00000000">
            <w:pPr>
              <w:pStyle w:val="ListParagraph"/>
              <w:numPr>
                <w:ilvl w:val="0"/>
                <w:numId w:val="2"/>
              </w:numPr>
              <w:spacing w:after="20" w:line="240" w:lineRule="auto"/>
              <w:jc w:val="both"/>
              <w:rPr>
                <w:kern w:val="0"/>
                <w:sz w:val="18"/>
                <w:szCs w:val="18"/>
              </w:rPr>
            </w:pPr>
            <w:r>
              <w:rPr>
                <w:kern w:val="0"/>
                <w:sz w:val="18"/>
                <w:szCs w:val="18"/>
              </w:rPr>
              <w:t>At least 448 releases of oil, gasoline and dozens of other substances into the air and water and onto ground in Louisiana and Texas.</w:t>
            </w:r>
          </w:p>
        </w:tc>
        <w:tc>
          <w:tcPr>
            <w:tcW w:w="844" w:type="pct"/>
          </w:tcPr>
          <w:p w14:paraId="4E37357D" w14:textId="77777777" w:rsidR="00DB55A1" w:rsidRDefault="00000000">
            <w:pPr>
              <w:pStyle w:val="ListParagraph"/>
              <w:numPr>
                <w:ilvl w:val="0"/>
                <w:numId w:val="2"/>
              </w:numPr>
              <w:spacing w:after="20" w:line="240" w:lineRule="auto"/>
              <w:rPr>
                <w:kern w:val="0"/>
                <w:sz w:val="18"/>
                <w:szCs w:val="18"/>
              </w:rPr>
            </w:pPr>
            <w:r>
              <w:rPr>
                <w:kern w:val="0"/>
                <w:sz w:val="18"/>
                <w:szCs w:val="18"/>
              </w:rPr>
              <w:t>196 fatalities, with 113 in the United States.</w:t>
            </w:r>
          </w:p>
          <w:p w14:paraId="370BCBD6" w14:textId="77777777" w:rsidR="00DB55A1" w:rsidRDefault="00000000">
            <w:pPr>
              <w:pStyle w:val="ListParagraph"/>
              <w:numPr>
                <w:ilvl w:val="0"/>
                <w:numId w:val="2"/>
              </w:numPr>
              <w:spacing w:after="20" w:line="240" w:lineRule="auto"/>
              <w:rPr>
                <w:kern w:val="0"/>
                <w:sz w:val="18"/>
                <w:szCs w:val="18"/>
              </w:rPr>
            </w:pPr>
            <w:r>
              <w:rPr>
                <w:kern w:val="0"/>
                <w:sz w:val="18"/>
                <w:szCs w:val="18"/>
              </w:rPr>
              <w:t>2.6 million customers lost power in Texas and Louisiana.</w:t>
            </w:r>
          </w:p>
        </w:tc>
        <w:tc>
          <w:tcPr>
            <w:tcW w:w="572" w:type="pct"/>
          </w:tcPr>
          <w:p w14:paraId="5A9798E6" w14:textId="77777777" w:rsidR="00DB55A1" w:rsidRDefault="00000000">
            <w:pPr>
              <w:spacing w:after="20" w:line="240" w:lineRule="auto"/>
              <w:rPr>
                <w:kern w:val="0"/>
                <w:sz w:val="18"/>
                <w:szCs w:val="18"/>
              </w:rPr>
            </w:pPr>
            <w:r>
              <w:rPr>
                <w:kern w:val="0"/>
                <w:sz w:val="18"/>
                <w:szCs w:val="18"/>
              </w:rPr>
              <w:t>(</w:t>
            </w:r>
            <w:r>
              <w:rPr>
                <w:rFonts w:hint="eastAsia"/>
                <w:kern w:val="0"/>
                <w:sz w:val="18"/>
                <w:szCs w:val="18"/>
              </w:rPr>
              <w:t>Berg</w:t>
            </w:r>
            <w:r>
              <w:rPr>
                <w:kern w:val="0"/>
                <w:sz w:val="18"/>
                <w:szCs w:val="18"/>
              </w:rPr>
              <w:t xml:space="preserve"> 2009; FEMA 2009; NBC News 2008)</w:t>
            </w:r>
          </w:p>
        </w:tc>
      </w:tr>
      <w:tr w:rsidR="00DB55A1" w14:paraId="435AC7D3" w14:textId="77777777">
        <w:tc>
          <w:tcPr>
            <w:tcW w:w="539" w:type="pct"/>
          </w:tcPr>
          <w:p w14:paraId="751ADEAA" w14:textId="77777777" w:rsidR="00DB55A1" w:rsidRDefault="00000000">
            <w:pPr>
              <w:spacing w:after="20" w:line="240" w:lineRule="auto"/>
              <w:jc w:val="center"/>
              <w:rPr>
                <w:kern w:val="0"/>
                <w:sz w:val="18"/>
                <w:szCs w:val="18"/>
              </w:rPr>
            </w:pPr>
            <w:r>
              <w:rPr>
                <w:kern w:val="0"/>
                <w:sz w:val="18"/>
                <w:szCs w:val="18"/>
              </w:rPr>
              <w:t>Hurricane Sandy (2012),</w:t>
            </w:r>
          </w:p>
          <w:p w14:paraId="22DD08A9" w14:textId="77777777" w:rsidR="00DB55A1" w:rsidRDefault="00000000">
            <w:pPr>
              <w:spacing w:after="20" w:line="240" w:lineRule="auto"/>
              <w:jc w:val="center"/>
              <w:rPr>
                <w:kern w:val="0"/>
                <w:sz w:val="18"/>
                <w:szCs w:val="18"/>
              </w:rPr>
            </w:pPr>
            <w:r>
              <w:rPr>
                <w:kern w:val="0"/>
                <w:sz w:val="18"/>
                <w:szCs w:val="18"/>
              </w:rPr>
              <w:t>(NY, NJ, CT)</w:t>
            </w:r>
          </w:p>
        </w:tc>
        <w:tc>
          <w:tcPr>
            <w:tcW w:w="555" w:type="pct"/>
          </w:tcPr>
          <w:p w14:paraId="14A1FA43" w14:textId="77777777" w:rsidR="00DB55A1" w:rsidRDefault="00000000">
            <w:pPr>
              <w:spacing w:after="20" w:line="240" w:lineRule="auto"/>
              <w:rPr>
                <w:kern w:val="0"/>
                <w:sz w:val="18"/>
                <w:szCs w:val="18"/>
              </w:rPr>
            </w:pPr>
            <w:r>
              <w:rPr>
                <w:kern w:val="0"/>
                <w:sz w:val="18"/>
                <w:szCs w:val="18"/>
              </w:rPr>
              <w:t>Category 3, and</w:t>
            </w:r>
          </w:p>
          <w:p w14:paraId="250A9F07" w14:textId="77777777" w:rsidR="00DB55A1" w:rsidRDefault="00000000">
            <w:pPr>
              <w:spacing w:after="20" w:line="240" w:lineRule="auto"/>
              <w:rPr>
                <w:kern w:val="0"/>
                <w:sz w:val="18"/>
                <w:szCs w:val="18"/>
              </w:rPr>
            </w:pPr>
            <w:r>
              <w:rPr>
                <w:kern w:val="0"/>
                <w:sz w:val="18"/>
                <w:szCs w:val="18"/>
              </w:rPr>
              <w:t>Brigantine</w:t>
            </w:r>
          </w:p>
          <w:p w14:paraId="23839C59" w14:textId="77777777" w:rsidR="00DB55A1" w:rsidRDefault="00000000">
            <w:pPr>
              <w:spacing w:after="20" w:line="240" w:lineRule="auto"/>
              <w:rPr>
                <w:kern w:val="0"/>
                <w:sz w:val="18"/>
                <w:szCs w:val="18"/>
              </w:rPr>
            </w:pPr>
            <w:r>
              <w:rPr>
                <w:kern w:val="0"/>
                <w:sz w:val="18"/>
                <w:szCs w:val="18"/>
              </w:rPr>
              <w:t>(39.830°N, 74.252°W)</w:t>
            </w:r>
          </w:p>
        </w:tc>
        <w:tc>
          <w:tcPr>
            <w:tcW w:w="1047" w:type="pct"/>
          </w:tcPr>
          <w:p w14:paraId="0B11BCC8" w14:textId="77777777" w:rsidR="00DB55A1" w:rsidRDefault="00000000">
            <w:pPr>
              <w:pStyle w:val="ListParagraph"/>
              <w:numPr>
                <w:ilvl w:val="0"/>
                <w:numId w:val="2"/>
              </w:numPr>
              <w:spacing w:after="20" w:line="240" w:lineRule="auto"/>
              <w:rPr>
                <w:kern w:val="0"/>
                <w:sz w:val="18"/>
                <w:szCs w:val="18"/>
              </w:rPr>
            </w:pPr>
            <w:r>
              <w:rPr>
                <w:kern w:val="0"/>
                <w:sz w:val="18"/>
                <w:szCs w:val="18"/>
              </w:rPr>
              <w:t>650,000 homes were destroyed.</w:t>
            </w:r>
          </w:p>
        </w:tc>
        <w:tc>
          <w:tcPr>
            <w:tcW w:w="418" w:type="pct"/>
          </w:tcPr>
          <w:p w14:paraId="4283EBD8" w14:textId="77777777" w:rsidR="00DB55A1" w:rsidRDefault="00000000">
            <w:pPr>
              <w:spacing w:after="20" w:line="240" w:lineRule="auto"/>
              <w:jc w:val="both"/>
              <w:rPr>
                <w:kern w:val="0"/>
                <w:sz w:val="18"/>
                <w:szCs w:val="18"/>
              </w:rPr>
            </w:pPr>
            <w:r>
              <w:rPr>
                <w:kern w:val="0"/>
                <w:sz w:val="18"/>
                <w:szCs w:val="18"/>
              </w:rPr>
              <w:t xml:space="preserve">$70 </w:t>
            </w:r>
          </w:p>
        </w:tc>
        <w:tc>
          <w:tcPr>
            <w:tcW w:w="1025" w:type="pct"/>
          </w:tcPr>
          <w:p w14:paraId="59FB973B" w14:textId="77777777" w:rsidR="00DB55A1" w:rsidRDefault="00000000">
            <w:pPr>
              <w:pStyle w:val="ListParagraph"/>
              <w:numPr>
                <w:ilvl w:val="0"/>
                <w:numId w:val="2"/>
              </w:numPr>
              <w:spacing w:after="20" w:line="240" w:lineRule="auto"/>
              <w:rPr>
                <w:kern w:val="0"/>
                <w:sz w:val="18"/>
                <w:szCs w:val="18"/>
              </w:rPr>
            </w:pPr>
            <w:r>
              <w:rPr>
                <w:kern w:val="0"/>
                <w:sz w:val="18"/>
                <w:szCs w:val="18"/>
              </w:rPr>
              <w:t>The devastation of Delaware Bay beaches.</w:t>
            </w:r>
          </w:p>
        </w:tc>
        <w:tc>
          <w:tcPr>
            <w:tcW w:w="844" w:type="pct"/>
          </w:tcPr>
          <w:p w14:paraId="23E5A381" w14:textId="77777777" w:rsidR="00DB55A1" w:rsidRDefault="00000000">
            <w:pPr>
              <w:pStyle w:val="ListParagraph"/>
              <w:numPr>
                <w:ilvl w:val="0"/>
                <w:numId w:val="2"/>
              </w:numPr>
              <w:spacing w:after="20" w:line="240" w:lineRule="auto"/>
              <w:rPr>
                <w:kern w:val="0"/>
                <w:sz w:val="18"/>
                <w:szCs w:val="18"/>
              </w:rPr>
            </w:pPr>
            <w:r>
              <w:rPr>
                <w:kern w:val="0"/>
                <w:sz w:val="18"/>
                <w:szCs w:val="18"/>
              </w:rPr>
              <w:t>147 fatalities.</w:t>
            </w:r>
          </w:p>
          <w:p w14:paraId="3BBE4303" w14:textId="77777777" w:rsidR="00DB55A1" w:rsidRDefault="00DB55A1">
            <w:pPr>
              <w:pStyle w:val="ListParagraph"/>
              <w:numPr>
                <w:ilvl w:val="0"/>
                <w:numId w:val="2"/>
              </w:numPr>
              <w:spacing w:after="20" w:line="240" w:lineRule="auto"/>
              <w:rPr>
                <w:kern w:val="0"/>
                <w:sz w:val="18"/>
                <w:szCs w:val="18"/>
              </w:rPr>
            </w:pPr>
          </w:p>
        </w:tc>
        <w:tc>
          <w:tcPr>
            <w:tcW w:w="572" w:type="pct"/>
          </w:tcPr>
          <w:p w14:paraId="0D1D97F2" w14:textId="77777777" w:rsidR="00DB55A1" w:rsidRDefault="00000000">
            <w:pPr>
              <w:spacing w:after="20" w:line="240" w:lineRule="auto"/>
              <w:rPr>
                <w:kern w:val="0"/>
                <w:sz w:val="18"/>
                <w:szCs w:val="18"/>
              </w:rPr>
            </w:pPr>
            <w:r>
              <w:rPr>
                <w:kern w:val="0"/>
                <w:sz w:val="18"/>
                <w:szCs w:val="18"/>
              </w:rPr>
              <w:t xml:space="preserve">(World vision 2012; </w:t>
            </w:r>
            <w:proofErr w:type="spellStart"/>
            <w:r>
              <w:rPr>
                <w:kern w:val="0"/>
                <w:sz w:val="18"/>
                <w:szCs w:val="18"/>
              </w:rPr>
              <w:t>CFNJ</w:t>
            </w:r>
            <w:proofErr w:type="spellEnd"/>
            <w:r>
              <w:rPr>
                <w:kern w:val="0"/>
                <w:sz w:val="18"/>
                <w:szCs w:val="18"/>
              </w:rPr>
              <w:t xml:space="preserve"> 2013)</w:t>
            </w:r>
          </w:p>
        </w:tc>
      </w:tr>
      <w:tr w:rsidR="00DB55A1" w14:paraId="1DB5D693" w14:textId="77777777">
        <w:tc>
          <w:tcPr>
            <w:tcW w:w="539" w:type="pct"/>
          </w:tcPr>
          <w:p w14:paraId="0CB0CA3D" w14:textId="77777777" w:rsidR="00DB55A1" w:rsidRDefault="00000000">
            <w:pPr>
              <w:spacing w:after="20" w:line="240" w:lineRule="auto"/>
              <w:jc w:val="center"/>
              <w:rPr>
                <w:kern w:val="0"/>
                <w:sz w:val="18"/>
                <w:szCs w:val="18"/>
              </w:rPr>
            </w:pPr>
            <w:r>
              <w:rPr>
                <w:kern w:val="0"/>
                <w:sz w:val="18"/>
                <w:szCs w:val="18"/>
              </w:rPr>
              <w:t>Hurricane Matthew (2016)</w:t>
            </w:r>
          </w:p>
          <w:p w14:paraId="754B3ECE" w14:textId="77777777" w:rsidR="00DB55A1" w:rsidRDefault="00000000">
            <w:pPr>
              <w:spacing w:after="20" w:line="240" w:lineRule="auto"/>
              <w:jc w:val="center"/>
              <w:rPr>
                <w:kern w:val="0"/>
                <w:sz w:val="18"/>
                <w:szCs w:val="18"/>
              </w:rPr>
            </w:pPr>
            <w:r>
              <w:rPr>
                <w:kern w:val="0"/>
                <w:sz w:val="18"/>
                <w:szCs w:val="18"/>
              </w:rPr>
              <w:t xml:space="preserve">(FL, NC, </w:t>
            </w:r>
            <w:r>
              <w:rPr>
                <w:rFonts w:hint="eastAsia"/>
                <w:kern w:val="0"/>
                <w:sz w:val="18"/>
                <w:szCs w:val="18"/>
              </w:rPr>
              <w:t>SC</w:t>
            </w:r>
            <w:r>
              <w:rPr>
                <w:kern w:val="0"/>
                <w:sz w:val="18"/>
                <w:szCs w:val="18"/>
              </w:rPr>
              <w:t>)</w:t>
            </w:r>
          </w:p>
        </w:tc>
        <w:tc>
          <w:tcPr>
            <w:tcW w:w="555" w:type="pct"/>
          </w:tcPr>
          <w:p w14:paraId="62B54AF6" w14:textId="77777777" w:rsidR="00DB55A1" w:rsidRDefault="00000000">
            <w:pPr>
              <w:spacing w:after="20" w:line="240" w:lineRule="auto"/>
              <w:rPr>
                <w:kern w:val="0"/>
                <w:sz w:val="18"/>
                <w:szCs w:val="18"/>
              </w:rPr>
            </w:pPr>
            <w:r>
              <w:rPr>
                <w:kern w:val="0"/>
                <w:sz w:val="18"/>
                <w:szCs w:val="18"/>
              </w:rPr>
              <w:t>Category 5, and</w:t>
            </w:r>
          </w:p>
          <w:p w14:paraId="6009AF62" w14:textId="77777777" w:rsidR="00DB55A1" w:rsidRDefault="00000000">
            <w:pPr>
              <w:spacing w:after="20" w:line="240" w:lineRule="auto"/>
              <w:rPr>
                <w:kern w:val="0"/>
                <w:sz w:val="18"/>
                <w:szCs w:val="18"/>
              </w:rPr>
            </w:pPr>
            <w:proofErr w:type="spellStart"/>
            <w:r>
              <w:rPr>
                <w:kern w:val="0"/>
                <w:sz w:val="18"/>
                <w:szCs w:val="18"/>
              </w:rPr>
              <w:t>McClellanville</w:t>
            </w:r>
            <w:proofErr w:type="spellEnd"/>
          </w:p>
          <w:p w14:paraId="6E9A31A5" w14:textId="77777777" w:rsidR="00DB55A1" w:rsidRDefault="00000000">
            <w:pPr>
              <w:spacing w:after="20" w:line="240" w:lineRule="auto"/>
              <w:rPr>
                <w:kern w:val="0"/>
                <w:sz w:val="18"/>
                <w:szCs w:val="18"/>
              </w:rPr>
            </w:pPr>
            <w:r>
              <w:rPr>
                <w:kern w:val="0"/>
                <w:sz w:val="18"/>
                <w:szCs w:val="18"/>
              </w:rPr>
              <w:t>(33.085°N, 79.470°W)</w:t>
            </w:r>
          </w:p>
        </w:tc>
        <w:tc>
          <w:tcPr>
            <w:tcW w:w="1047" w:type="pct"/>
          </w:tcPr>
          <w:p w14:paraId="2C6F6820" w14:textId="77777777" w:rsidR="00DB55A1" w:rsidRDefault="00000000">
            <w:pPr>
              <w:pStyle w:val="ListParagraph"/>
              <w:numPr>
                <w:ilvl w:val="0"/>
                <w:numId w:val="2"/>
              </w:numPr>
              <w:spacing w:after="20" w:line="240" w:lineRule="auto"/>
              <w:rPr>
                <w:kern w:val="0"/>
                <w:sz w:val="18"/>
                <w:szCs w:val="18"/>
              </w:rPr>
            </w:pPr>
            <w:r>
              <w:rPr>
                <w:kern w:val="0"/>
                <w:sz w:val="18"/>
                <w:szCs w:val="18"/>
              </w:rPr>
              <w:t>100,000 structures were flooded.</w:t>
            </w:r>
            <w:r>
              <w:rPr>
                <w:rStyle w:val="FootnoteReference"/>
                <w:kern w:val="0"/>
                <w:sz w:val="18"/>
                <w:szCs w:val="18"/>
              </w:rPr>
              <w:footnoteReference w:id="4"/>
            </w:r>
          </w:p>
          <w:p w14:paraId="47EA9B10" w14:textId="77777777" w:rsidR="00DB55A1" w:rsidRDefault="00DB55A1">
            <w:pPr>
              <w:pStyle w:val="ListParagraph"/>
              <w:spacing w:after="20" w:line="240" w:lineRule="auto"/>
              <w:ind w:left="360"/>
              <w:rPr>
                <w:kern w:val="0"/>
                <w:sz w:val="18"/>
                <w:szCs w:val="18"/>
              </w:rPr>
            </w:pPr>
          </w:p>
        </w:tc>
        <w:tc>
          <w:tcPr>
            <w:tcW w:w="418" w:type="pct"/>
          </w:tcPr>
          <w:p w14:paraId="0E4B7D46" w14:textId="77777777" w:rsidR="00DB55A1" w:rsidRDefault="00000000">
            <w:pPr>
              <w:spacing w:after="20" w:line="240" w:lineRule="auto"/>
              <w:jc w:val="both"/>
              <w:rPr>
                <w:kern w:val="0"/>
                <w:sz w:val="18"/>
                <w:szCs w:val="18"/>
              </w:rPr>
            </w:pPr>
            <w:r>
              <w:rPr>
                <w:kern w:val="0"/>
                <w:sz w:val="18"/>
                <w:szCs w:val="18"/>
              </w:rPr>
              <w:t>$16.5</w:t>
            </w:r>
          </w:p>
        </w:tc>
        <w:tc>
          <w:tcPr>
            <w:tcW w:w="1025" w:type="pct"/>
          </w:tcPr>
          <w:p w14:paraId="01118C59" w14:textId="77777777" w:rsidR="00DB55A1" w:rsidRDefault="00000000">
            <w:pPr>
              <w:pStyle w:val="ListParagraph"/>
              <w:numPr>
                <w:ilvl w:val="0"/>
                <w:numId w:val="2"/>
              </w:numPr>
              <w:spacing w:after="20" w:line="240" w:lineRule="auto"/>
              <w:rPr>
                <w:kern w:val="0"/>
                <w:sz w:val="18"/>
                <w:szCs w:val="18"/>
              </w:rPr>
            </w:pPr>
            <w:r>
              <w:rPr>
                <w:kern w:val="0"/>
                <w:sz w:val="18"/>
                <w:szCs w:val="18"/>
              </w:rPr>
              <w:t>In Jacksonville, Matthew caused major sand dune and flooding in the St. Johns River</w:t>
            </w:r>
          </w:p>
          <w:p w14:paraId="1941E25D" w14:textId="77777777" w:rsidR="00DB55A1" w:rsidRDefault="00000000">
            <w:pPr>
              <w:pStyle w:val="ListParagraph"/>
              <w:numPr>
                <w:ilvl w:val="0"/>
                <w:numId w:val="2"/>
              </w:numPr>
              <w:spacing w:after="20" w:line="240" w:lineRule="auto"/>
              <w:rPr>
                <w:kern w:val="0"/>
                <w:sz w:val="18"/>
                <w:szCs w:val="18"/>
              </w:rPr>
            </w:pPr>
            <w:r>
              <w:rPr>
                <w:kern w:val="0"/>
                <w:sz w:val="18"/>
                <w:szCs w:val="18"/>
              </w:rPr>
              <w:t>230,000 trees were downed on Hilton Head Island, South Carolina.</w:t>
            </w:r>
          </w:p>
        </w:tc>
        <w:tc>
          <w:tcPr>
            <w:tcW w:w="844" w:type="pct"/>
          </w:tcPr>
          <w:p w14:paraId="0F95CDD3" w14:textId="77777777" w:rsidR="00DB55A1" w:rsidRDefault="00000000">
            <w:pPr>
              <w:pStyle w:val="ListParagraph"/>
              <w:numPr>
                <w:ilvl w:val="0"/>
                <w:numId w:val="2"/>
              </w:numPr>
              <w:spacing w:after="20" w:line="240" w:lineRule="auto"/>
              <w:rPr>
                <w:kern w:val="0"/>
                <w:sz w:val="18"/>
                <w:szCs w:val="18"/>
              </w:rPr>
            </w:pPr>
            <w:r>
              <w:rPr>
                <w:kern w:val="0"/>
                <w:sz w:val="18"/>
                <w:szCs w:val="18"/>
              </w:rPr>
              <w:t>34 fatalities across North Carolina.</w:t>
            </w:r>
          </w:p>
          <w:p w14:paraId="0105D3F0" w14:textId="77777777" w:rsidR="00DB55A1" w:rsidRDefault="00000000">
            <w:pPr>
              <w:pStyle w:val="ListParagraph"/>
              <w:numPr>
                <w:ilvl w:val="0"/>
                <w:numId w:val="2"/>
              </w:numPr>
              <w:spacing w:after="20" w:line="240" w:lineRule="auto"/>
              <w:rPr>
                <w:kern w:val="0"/>
                <w:sz w:val="18"/>
                <w:szCs w:val="18"/>
              </w:rPr>
            </w:pPr>
            <w:r>
              <w:rPr>
                <w:kern w:val="0"/>
                <w:sz w:val="18"/>
                <w:szCs w:val="18"/>
              </w:rPr>
              <w:t>680,000 in North Carolina were without power.</w:t>
            </w:r>
          </w:p>
          <w:p w14:paraId="57A04377" w14:textId="77777777" w:rsidR="00DB55A1" w:rsidRDefault="00DB55A1">
            <w:pPr>
              <w:pStyle w:val="ListParagraph"/>
              <w:numPr>
                <w:ilvl w:val="0"/>
                <w:numId w:val="2"/>
              </w:numPr>
              <w:spacing w:after="20" w:line="240" w:lineRule="auto"/>
              <w:rPr>
                <w:kern w:val="0"/>
                <w:sz w:val="18"/>
                <w:szCs w:val="18"/>
              </w:rPr>
            </w:pPr>
          </w:p>
        </w:tc>
        <w:tc>
          <w:tcPr>
            <w:tcW w:w="572" w:type="pct"/>
          </w:tcPr>
          <w:p w14:paraId="3A4900F0" w14:textId="77777777" w:rsidR="00DB55A1" w:rsidRDefault="00000000">
            <w:pPr>
              <w:spacing w:after="20" w:line="240" w:lineRule="auto"/>
              <w:rPr>
                <w:kern w:val="0"/>
                <w:sz w:val="18"/>
                <w:szCs w:val="18"/>
              </w:rPr>
            </w:pPr>
            <w:r>
              <w:rPr>
                <w:kern w:val="0"/>
                <w:sz w:val="18"/>
                <w:szCs w:val="18"/>
              </w:rPr>
              <w:t>(Stewart 2017)</w:t>
            </w:r>
          </w:p>
        </w:tc>
      </w:tr>
      <w:tr w:rsidR="00DB55A1" w14:paraId="4A197432" w14:textId="77777777">
        <w:tc>
          <w:tcPr>
            <w:tcW w:w="539" w:type="pct"/>
          </w:tcPr>
          <w:p w14:paraId="63F581A5" w14:textId="77777777" w:rsidR="00DB55A1" w:rsidRDefault="00000000">
            <w:pPr>
              <w:spacing w:after="20" w:line="240" w:lineRule="auto"/>
              <w:jc w:val="center"/>
              <w:rPr>
                <w:kern w:val="0"/>
                <w:sz w:val="18"/>
                <w:szCs w:val="18"/>
              </w:rPr>
            </w:pPr>
            <w:r>
              <w:rPr>
                <w:kern w:val="0"/>
                <w:sz w:val="18"/>
                <w:szCs w:val="18"/>
              </w:rPr>
              <w:t>Hurricane Maria (2017),</w:t>
            </w:r>
          </w:p>
          <w:p w14:paraId="5C7B7247" w14:textId="77777777" w:rsidR="00DB55A1" w:rsidRDefault="00000000">
            <w:pPr>
              <w:spacing w:after="20" w:line="240" w:lineRule="auto"/>
              <w:jc w:val="center"/>
              <w:rPr>
                <w:kern w:val="0"/>
                <w:sz w:val="18"/>
                <w:szCs w:val="18"/>
              </w:rPr>
            </w:pPr>
            <w:r>
              <w:rPr>
                <w:kern w:val="0"/>
                <w:sz w:val="18"/>
                <w:szCs w:val="18"/>
              </w:rPr>
              <w:t>(PR)</w:t>
            </w:r>
          </w:p>
        </w:tc>
        <w:tc>
          <w:tcPr>
            <w:tcW w:w="555" w:type="pct"/>
          </w:tcPr>
          <w:p w14:paraId="06DBF7BF" w14:textId="77777777" w:rsidR="00DB55A1" w:rsidRDefault="00000000">
            <w:pPr>
              <w:spacing w:after="20" w:line="240" w:lineRule="auto"/>
              <w:rPr>
                <w:kern w:val="0"/>
                <w:sz w:val="18"/>
                <w:szCs w:val="18"/>
              </w:rPr>
            </w:pPr>
            <w:r>
              <w:rPr>
                <w:kern w:val="0"/>
                <w:sz w:val="18"/>
                <w:szCs w:val="18"/>
              </w:rPr>
              <w:t>Category 5, and</w:t>
            </w:r>
          </w:p>
          <w:p w14:paraId="3FBC07B8" w14:textId="77777777" w:rsidR="00DB55A1" w:rsidRDefault="00000000">
            <w:pPr>
              <w:spacing w:after="20" w:line="240" w:lineRule="auto"/>
              <w:rPr>
                <w:kern w:val="0"/>
                <w:sz w:val="18"/>
                <w:szCs w:val="18"/>
              </w:rPr>
            </w:pPr>
            <w:r>
              <w:rPr>
                <w:kern w:val="0"/>
                <w:sz w:val="18"/>
                <w:szCs w:val="18"/>
              </w:rPr>
              <w:t>Yabucoa</w:t>
            </w:r>
          </w:p>
          <w:p w14:paraId="2B80F390" w14:textId="77777777" w:rsidR="00DB55A1" w:rsidRDefault="00000000">
            <w:pPr>
              <w:spacing w:after="20" w:line="240" w:lineRule="auto"/>
              <w:rPr>
                <w:kern w:val="0"/>
                <w:sz w:val="18"/>
                <w:szCs w:val="18"/>
              </w:rPr>
            </w:pPr>
            <w:r>
              <w:rPr>
                <w:kern w:val="0"/>
                <w:sz w:val="18"/>
                <w:szCs w:val="18"/>
              </w:rPr>
              <w:t>(18.051°N, 65.878°W)</w:t>
            </w:r>
          </w:p>
        </w:tc>
        <w:tc>
          <w:tcPr>
            <w:tcW w:w="1047" w:type="pct"/>
          </w:tcPr>
          <w:p w14:paraId="0D0CAD5D" w14:textId="77777777" w:rsidR="00DB55A1" w:rsidRDefault="00000000">
            <w:pPr>
              <w:pStyle w:val="ListParagraph"/>
              <w:numPr>
                <w:ilvl w:val="0"/>
                <w:numId w:val="2"/>
              </w:numPr>
              <w:spacing w:after="20" w:line="240" w:lineRule="auto"/>
              <w:rPr>
                <w:kern w:val="0"/>
                <w:sz w:val="18"/>
                <w:szCs w:val="18"/>
              </w:rPr>
            </w:pPr>
            <w:r>
              <w:rPr>
                <w:kern w:val="0"/>
                <w:sz w:val="18"/>
                <w:szCs w:val="18"/>
              </w:rPr>
              <w:t>Around 130,000 Puerto Ricans were homeless between July 2017 and July 2018.</w:t>
            </w:r>
          </w:p>
        </w:tc>
        <w:tc>
          <w:tcPr>
            <w:tcW w:w="418" w:type="pct"/>
          </w:tcPr>
          <w:p w14:paraId="3A63784A" w14:textId="77777777" w:rsidR="00DB55A1" w:rsidRDefault="00000000">
            <w:pPr>
              <w:spacing w:after="20" w:line="240" w:lineRule="auto"/>
              <w:jc w:val="both"/>
              <w:rPr>
                <w:kern w:val="0"/>
                <w:sz w:val="18"/>
                <w:szCs w:val="18"/>
              </w:rPr>
            </w:pPr>
            <w:r>
              <w:rPr>
                <w:kern w:val="0"/>
                <w:sz w:val="18"/>
                <w:szCs w:val="18"/>
              </w:rPr>
              <w:t xml:space="preserve">$91.61 </w:t>
            </w:r>
          </w:p>
        </w:tc>
        <w:tc>
          <w:tcPr>
            <w:tcW w:w="1025" w:type="pct"/>
          </w:tcPr>
          <w:p w14:paraId="150A8EDE" w14:textId="77777777" w:rsidR="00DB55A1" w:rsidRDefault="00000000">
            <w:pPr>
              <w:pStyle w:val="ListParagraph"/>
              <w:numPr>
                <w:ilvl w:val="0"/>
                <w:numId w:val="2"/>
              </w:numPr>
              <w:spacing w:after="20" w:line="240" w:lineRule="auto"/>
              <w:rPr>
                <w:kern w:val="0"/>
                <w:sz w:val="18"/>
                <w:szCs w:val="18"/>
              </w:rPr>
            </w:pPr>
            <w:r>
              <w:rPr>
                <w:kern w:val="0"/>
                <w:sz w:val="18"/>
                <w:szCs w:val="18"/>
              </w:rPr>
              <w:t>40,000 landslides in Puerto Rico.</w:t>
            </w:r>
          </w:p>
          <w:p w14:paraId="5117A846" w14:textId="77777777" w:rsidR="00DB55A1" w:rsidRDefault="00000000">
            <w:pPr>
              <w:pStyle w:val="ListParagraph"/>
              <w:numPr>
                <w:ilvl w:val="0"/>
                <w:numId w:val="2"/>
              </w:numPr>
              <w:spacing w:after="20" w:line="240" w:lineRule="auto"/>
              <w:rPr>
                <w:kern w:val="0"/>
                <w:sz w:val="18"/>
                <w:szCs w:val="18"/>
              </w:rPr>
            </w:pPr>
            <w:r>
              <w:rPr>
                <w:kern w:val="0"/>
                <w:sz w:val="18"/>
                <w:szCs w:val="18"/>
              </w:rPr>
              <w:t>30 % of the trees were destroyed.</w:t>
            </w:r>
          </w:p>
          <w:p w14:paraId="139F662A" w14:textId="77777777" w:rsidR="00DB55A1" w:rsidRDefault="00000000">
            <w:pPr>
              <w:pStyle w:val="ListParagraph"/>
              <w:numPr>
                <w:ilvl w:val="0"/>
                <w:numId w:val="2"/>
              </w:numPr>
              <w:spacing w:after="20" w:line="240" w:lineRule="auto"/>
              <w:rPr>
                <w:kern w:val="0"/>
                <w:sz w:val="18"/>
                <w:szCs w:val="18"/>
              </w:rPr>
            </w:pPr>
            <w:r>
              <w:rPr>
                <w:kern w:val="0"/>
                <w:sz w:val="18"/>
                <w:szCs w:val="18"/>
              </w:rPr>
              <w:t>Nitrate in drinking water.</w:t>
            </w:r>
          </w:p>
          <w:p w14:paraId="651F1FD7" w14:textId="77777777" w:rsidR="00DB55A1" w:rsidRDefault="00000000">
            <w:pPr>
              <w:pStyle w:val="ListParagraph"/>
              <w:numPr>
                <w:ilvl w:val="0"/>
                <w:numId w:val="2"/>
              </w:numPr>
              <w:spacing w:after="20" w:line="240" w:lineRule="auto"/>
              <w:rPr>
                <w:kern w:val="0"/>
                <w:sz w:val="18"/>
                <w:szCs w:val="18"/>
              </w:rPr>
            </w:pPr>
            <w:r>
              <w:rPr>
                <w:kern w:val="0"/>
                <w:sz w:val="18"/>
                <w:szCs w:val="18"/>
              </w:rPr>
              <w:t>Poor Air and Water Quality.</w:t>
            </w:r>
          </w:p>
          <w:p w14:paraId="761558FD" w14:textId="77777777" w:rsidR="00DB55A1" w:rsidRDefault="00000000">
            <w:pPr>
              <w:pStyle w:val="ListParagraph"/>
              <w:numPr>
                <w:ilvl w:val="0"/>
                <w:numId w:val="2"/>
              </w:numPr>
              <w:spacing w:after="20" w:line="240" w:lineRule="auto"/>
              <w:rPr>
                <w:kern w:val="0"/>
                <w:sz w:val="18"/>
                <w:szCs w:val="18"/>
              </w:rPr>
            </w:pPr>
            <w:r>
              <w:rPr>
                <w:kern w:val="0"/>
                <w:sz w:val="18"/>
                <w:szCs w:val="18"/>
              </w:rPr>
              <w:t>Loss of wildlife.</w:t>
            </w:r>
          </w:p>
        </w:tc>
        <w:tc>
          <w:tcPr>
            <w:tcW w:w="844" w:type="pct"/>
          </w:tcPr>
          <w:p w14:paraId="2C03D29B" w14:textId="77777777" w:rsidR="00DB55A1" w:rsidRDefault="00000000">
            <w:pPr>
              <w:pStyle w:val="ListParagraph"/>
              <w:numPr>
                <w:ilvl w:val="0"/>
                <w:numId w:val="2"/>
              </w:numPr>
              <w:spacing w:after="20" w:line="240" w:lineRule="auto"/>
              <w:rPr>
                <w:kern w:val="0"/>
                <w:sz w:val="18"/>
                <w:szCs w:val="18"/>
              </w:rPr>
            </w:pPr>
            <w:r>
              <w:rPr>
                <w:kern w:val="0"/>
                <w:sz w:val="18"/>
                <w:szCs w:val="18"/>
              </w:rPr>
              <w:t>Around 2,975 fatalities.</w:t>
            </w:r>
          </w:p>
          <w:p w14:paraId="29B33EFB" w14:textId="77777777" w:rsidR="00DB55A1" w:rsidRDefault="00DB55A1">
            <w:pPr>
              <w:pStyle w:val="ListParagraph"/>
              <w:numPr>
                <w:ilvl w:val="0"/>
                <w:numId w:val="2"/>
              </w:numPr>
              <w:spacing w:after="20" w:line="240" w:lineRule="auto"/>
              <w:rPr>
                <w:kern w:val="0"/>
                <w:sz w:val="18"/>
                <w:szCs w:val="18"/>
              </w:rPr>
            </w:pPr>
          </w:p>
        </w:tc>
        <w:tc>
          <w:tcPr>
            <w:tcW w:w="572" w:type="pct"/>
          </w:tcPr>
          <w:p w14:paraId="5C83DF46"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Bandoim</w:t>
            </w:r>
            <w:proofErr w:type="spellEnd"/>
            <w:r>
              <w:rPr>
                <w:kern w:val="0"/>
                <w:sz w:val="18"/>
                <w:szCs w:val="18"/>
              </w:rPr>
              <w:t xml:space="preserve"> 2019; Mehta 2021)</w:t>
            </w:r>
          </w:p>
        </w:tc>
      </w:tr>
      <w:tr w:rsidR="00DB55A1" w14:paraId="472A7C7A" w14:textId="77777777">
        <w:tc>
          <w:tcPr>
            <w:tcW w:w="539" w:type="pct"/>
          </w:tcPr>
          <w:p w14:paraId="4D8B6DFE" w14:textId="77777777" w:rsidR="00DB55A1" w:rsidRDefault="00000000">
            <w:pPr>
              <w:spacing w:after="20" w:line="240" w:lineRule="auto"/>
              <w:jc w:val="center"/>
              <w:rPr>
                <w:kern w:val="0"/>
                <w:sz w:val="18"/>
                <w:szCs w:val="18"/>
              </w:rPr>
            </w:pPr>
            <w:r>
              <w:rPr>
                <w:kern w:val="0"/>
                <w:sz w:val="18"/>
                <w:szCs w:val="18"/>
              </w:rPr>
              <w:t>Hurricane Irma (2017),</w:t>
            </w:r>
          </w:p>
          <w:p w14:paraId="79077C37" w14:textId="77777777" w:rsidR="00DB55A1" w:rsidRDefault="00000000">
            <w:pPr>
              <w:spacing w:after="20" w:line="240" w:lineRule="auto"/>
              <w:jc w:val="center"/>
              <w:rPr>
                <w:kern w:val="0"/>
                <w:sz w:val="18"/>
                <w:szCs w:val="18"/>
              </w:rPr>
            </w:pPr>
            <w:r>
              <w:rPr>
                <w:kern w:val="0"/>
                <w:sz w:val="18"/>
                <w:szCs w:val="18"/>
              </w:rPr>
              <w:t>(FL)</w:t>
            </w:r>
          </w:p>
        </w:tc>
        <w:tc>
          <w:tcPr>
            <w:tcW w:w="555" w:type="pct"/>
          </w:tcPr>
          <w:p w14:paraId="2F354D1B" w14:textId="77777777" w:rsidR="00DB55A1" w:rsidRDefault="00000000">
            <w:pPr>
              <w:spacing w:after="20" w:line="240" w:lineRule="auto"/>
              <w:rPr>
                <w:kern w:val="0"/>
                <w:sz w:val="18"/>
                <w:szCs w:val="18"/>
              </w:rPr>
            </w:pPr>
            <w:r>
              <w:rPr>
                <w:kern w:val="0"/>
                <w:sz w:val="18"/>
                <w:szCs w:val="18"/>
              </w:rPr>
              <w:t>Category 5, and</w:t>
            </w:r>
          </w:p>
          <w:p w14:paraId="2ADBD9B4" w14:textId="77777777" w:rsidR="00DB55A1" w:rsidRDefault="00000000">
            <w:pPr>
              <w:spacing w:after="20" w:line="240" w:lineRule="auto"/>
              <w:rPr>
                <w:kern w:val="0"/>
                <w:sz w:val="18"/>
                <w:szCs w:val="18"/>
              </w:rPr>
            </w:pPr>
            <w:r>
              <w:rPr>
                <w:kern w:val="0"/>
                <w:sz w:val="18"/>
                <w:szCs w:val="18"/>
              </w:rPr>
              <w:t>Cudjoe Key</w:t>
            </w:r>
          </w:p>
          <w:p w14:paraId="4F3BA083" w14:textId="77777777" w:rsidR="00DB55A1" w:rsidRDefault="00000000">
            <w:pPr>
              <w:spacing w:after="20" w:line="240" w:lineRule="auto"/>
              <w:rPr>
                <w:kern w:val="0"/>
                <w:sz w:val="18"/>
                <w:szCs w:val="18"/>
              </w:rPr>
            </w:pPr>
            <w:r>
              <w:rPr>
                <w:kern w:val="0"/>
                <w:sz w:val="18"/>
                <w:szCs w:val="18"/>
              </w:rPr>
              <w:t>(24.669°N, 81.495°W)</w:t>
            </w:r>
          </w:p>
        </w:tc>
        <w:tc>
          <w:tcPr>
            <w:tcW w:w="1047" w:type="pct"/>
          </w:tcPr>
          <w:p w14:paraId="3D899E6D" w14:textId="77777777" w:rsidR="00DB55A1" w:rsidRDefault="00000000">
            <w:pPr>
              <w:pStyle w:val="ListParagraph"/>
              <w:numPr>
                <w:ilvl w:val="0"/>
                <w:numId w:val="2"/>
              </w:numPr>
              <w:spacing w:after="20" w:line="240" w:lineRule="auto"/>
              <w:rPr>
                <w:kern w:val="0"/>
                <w:sz w:val="18"/>
                <w:szCs w:val="18"/>
              </w:rPr>
            </w:pPr>
            <w:r>
              <w:rPr>
                <w:kern w:val="0"/>
                <w:sz w:val="18"/>
                <w:szCs w:val="18"/>
              </w:rPr>
              <w:t>More than 7,000 homes sustained damage including 450 that were destroyed or suffered major damage in Brevard County.</w:t>
            </w:r>
          </w:p>
          <w:p w14:paraId="638F9775"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About 4,000 structures were damaged in Osceola </w:t>
            </w:r>
            <w:r>
              <w:rPr>
                <w:kern w:val="0"/>
                <w:sz w:val="18"/>
                <w:szCs w:val="18"/>
              </w:rPr>
              <w:lastRenderedPageBreak/>
              <w:t>County.</w:t>
            </w:r>
          </w:p>
        </w:tc>
        <w:tc>
          <w:tcPr>
            <w:tcW w:w="418" w:type="pct"/>
          </w:tcPr>
          <w:p w14:paraId="16B257DF" w14:textId="77777777" w:rsidR="00DB55A1" w:rsidRDefault="00000000">
            <w:pPr>
              <w:spacing w:after="20" w:line="240" w:lineRule="auto"/>
              <w:jc w:val="both"/>
              <w:rPr>
                <w:kern w:val="0"/>
                <w:sz w:val="18"/>
                <w:szCs w:val="18"/>
              </w:rPr>
            </w:pPr>
            <w:r>
              <w:rPr>
                <w:kern w:val="0"/>
                <w:sz w:val="18"/>
                <w:szCs w:val="18"/>
              </w:rPr>
              <w:lastRenderedPageBreak/>
              <w:t xml:space="preserve">$50 </w:t>
            </w:r>
          </w:p>
        </w:tc>
        <w:tc>
          <w:tcPr>
            <w:tcW w:w="1025" w:type="pct"/>
          </w:tcPr>
          <w:p w14:paraId="52E1BCDC" w14:textId="77777777" w:rsidR="00DB55A1" w:rsidRDefault="00000000">
            <w:pPr>
              <w:pStyle w:val="ListParagraph"/>
              <w:numPr>
                <w:ilvl w:val="0"/>
                <w:numId w:val="2"/>
              </w:numPr>
              <w:spacing w:after="20" w:line="240" w:lineRule="auto"/>
              <w:rPr>
                <w:kern w:val="0"/>
                <w:sz w:val="18"/>
                <w:szCs w:val="18"/>
              </w:rPr>
            </w:pPr>
            <w:r>
              <w:rPr>
                <w:kern w:val="0"/>
                <w:sz w:val="18"/>
                <w:szCs w:val="18"/>
              </w:rPr>
              <w:t>Inundation of the Kissimmee River floodplain.</w:t>
            </w:r>
          </w:p>
          <w:p w14:paraId="39171C43" w14:textId="77777777" w:rsidR="00DB55A1" w:rsidRDefault="00DB55A1">
            <w:pPr>
              <w:pStyle w:val="ListParagraph"/>
              <w:spacing w:after="20" w:line="240" w:lineRule="auto"/>
              <w:rPr>
                <w:kern w:val="0"/>
                <w:sz w:val="18"/>
                <w:szCs w:val="18"/>
              </w:rPr>
            </w:pPr>
          </w:p>
          <w:p w14:paraId="46A41619"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A severe dissolved oxygen crash and fish kill in June followed by another crash in </w:t>
            </w:r>
            <w:r>
              <w:rPr>
                <w:kern w:val="0"/>
                <w:sz w:val="18"/>
                <w:szCs w:val="18"/>
              </w:rPr>
              <w:lastRenderedPageBreak/>
              <w:t>September after Hurricane Irma.</w:t>
            </w:r>
          </w:p>
        </w:tc>
        <w:tc>
          <w:tcPr>
            <w:tcW w:w="844" w:type="pct"/>
          </w:tcPr>
          <w:p w14:paraId="1FF09C2B" w14:textId="77777777" w:rsidR="00DB55A1" w:rsidRDefault="00000000">
            <w:pPr>
              <w:pStyle w:val="ListParagraph"/>
              <w:numPr>
                <w:ilvl w:val="0"/>
                <w:numId w:val="2"/>
              </w:numPr>
              <w:spacing w:after="20" w:line="240" w:lineRule="auto"/>
              <w:rPr>
                <w:kern w:val="0"/>
                <w:sz w:val="18"/>
                <w:szCs w:val="18"/>
              </w:rPr>
            </w:pPr>
            <w:r>
              <w:rPr>
                <w:kern w:val="0"/>
                <w:sz w:val="18"/>
                <w:szCs w:val="18"/>
              </w:rPr>
              <w:lastRenderedPageBreak/>
              <w:t>139 fatalities.</w:t>
            </w:r>
          </w:p>
          <w:p w14:paraId="6CA3E45A" w14:textId="77777777" w:rsidR="00DB55A1" w:rsidRDefault="00DB55A1">
            <w:pPr>
              <w:pStyle w:val="ListParagraph"/>
              <w:numPr>
                <w:ilvl w:val="0"/>
                <w:numId w:val="2"/>
              </w:numPr>
              <w:spacing w:after="20" w:line="240" w:lineRule="auto"/>
              <w:rPr>
                <w:kern w:val="0"/>
                <w:sz w:val="18"/>
                <w:szCs w:val="18"/>
              </w:rPr>
            </w:pPr>
          </w:p>
        </w:tc>
        <w:tc>
          <w:tcPr>
            <w:tcW w:w="572" w:type="pct"/>
          </w:tcPr>
          <w:p w14:paraId="667C3C84"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Cangialosi</w:t>
            </w:r>
            <w:proofErr w:type="spellEnd"/>
            <w:r>
              <w:rPr>
                <w:kern w:val="0"/>
                <w:sz w:val="18"/>
                <w:szCs w:val="18"/>
              </w:rPr>
              <w:t xml:space="preserve"> et al. 2018; </w:t>
            </w:r>
            <w:proofErr w:type="spellStart"/>
            <w:r>
              <w:rPr>
                <w:kern w:val="0"/>
                <w:sz w:val="18"/>
                <w:szCs w:val="18"/>
              </w:rPr>
              <w:t>SFWMD</w:t>
            </w:r>
            <w:proofErr w:type="spellEnd"/>
            <w:r>
              <w:rPr>
                <w:kern w:val="0"/>
                <w:sz w:val="18"/>
                <w:szCs w:val="18"/>
              </w:rPr>
              <w:t xml:space="preserve"> 2017)</w:t>
            </w:r>
          </w:p>
        </w:tc>
      </w:tr>
      <w:tr w:rsidR="00DB55A1" w14:paraId="5409EEDD" w14:textId="77777777">
        <w:tc>
          <w:tcPr>
            <w:tcW w:w="539" w:type="pct"/>
          </w:tcPr>
          <w:p w14:paraId="43F63D12" w14:textId="77777777" w:rsidR="00DB55A1" w:rsidRDefault="00000000">
            <w:pPr>
              <w:spacing w:after="20" w:line="240" w:lineRule="auto"/>
              <w:jc w:val="center"/>
              <w:rPr>
                <w:kern w:val="0"/>
                <w:sz w:val="18"/>
                <w:szCs w:val="18"/>
              </w:rPr>
            </w:pPr>
            <w:r>
              <w:rPr>
                <w:kern w:val="0"/>
                <w:sz w:val="18"/>
                <w:szCs w:val="18"/>
              </w:rPr>
              <w:t>Hurricane Harvey (2017),</w:t>
            </w:r>
          </w:p>
          <w:p w14:paraId="5891B2D4" w14:textId="77777777" w:rsidR="00DB55A1" w:rsidRDefault="00000000">
            <w:pPr>
              <w:spacing w:after="20" w:line="240" w:lineRule="auto"/>
              <w:jc w:val="center"/>
              <w:rPr>
                <w:kern w:val="0"/>
                <w:sz w:val="18"/>
                <w:szCs w:val="18"/>
              </w:rPr>
            </w:pPr>
            <w:r>
              <w:rPr>
                <w:kern w:val="0"/>
                <w:sz w:val="18"/>
                <w:szCs w:val="18"/>
              </w:rPr>
              <w:t>(TX)</w:t>
            </w:r>
          </w:p>
        </w:tc>
        <w:tc>
          <w:tcPr>
            <w:tcW w:w="555" w:type="pct"/>
          </w:tcPr>
          <w:p w14:paraId="6886604E" w14:textId="77777777" w:rsidR="00DB55A1" w:rsidRDefault="00000000">
            <w:pPr>
              <w:spacing w:after="20" w:line="240" w:lineRule="auto"/>
              <w:rPr>
                <w:kern w:val="0"/>
                <w:sz w:val="18"/>
                <w:szCs w:val="18"/>
              </w:rPr>
            </w:pPr>
            <w:r>
              <w:rPr>
                <w:kern w:val="0"/>
                <w:sz w:val="18"/>
                <w:szCs w:val="18"/>
              </w:rPr>
              <w:t>Category 4, and</w:t>
            </w:r>
          </w:p>
          <w:p w14:paraId="062982C1" w14:textId="77777777" w:rsidR="00DB55A1" w:rsidRDefault="00000000">
            <w:pPr>
              <w:spacing w:after="20" w:line="240" w:lineRule="auto"/>
              <w:rPr>
                <w:kern w:val="0"/>
                <w:sz w:val="18"/>
                <w:szCs w:val="18"/>
              </w:rPr>
            </w:pPr>
            <w:r>
              <w:rPr>
                <w:kern w:val="0"/>
                <w:sz w:val="18"/>
                <w:szCs w:val="18"/>
              </w:rPr>
              <w:t>San José Island</w:t>
            </w:r>
          </w:p>
          <w:p w14:paraId="0189E79B" w14:textId="77777777" w:rsidR="00DB55A1" w:rsidRDefault="00000000">
            <w:pPr>
              <w:spacing w:after="20" w:line="240" w:lineRule="auto"/>
              <w:rPr>
                <w:kern w:val="0"/>
                <w:sz w:val="18"/>
                <w:szCs w:val="18"/>
              </w:rPr>
            </w:pPr>
            <w:r>
              <w:rPr>
                <w:kern w:val="0"/>
                <w:sz w:val="18"/>
                <w:szCs w:val="18"/>
              </w:rPr>
              <w:t>(27.833°N, 97.052°W)</w:t>
            </w:r>
          </w:p>
        </w:tc>
        <w:tc>
          <w:tcPr>
            <w:tcW w:w="1047" w:type="pct"/>
          </w:tcPr>
          <w:p w14:paraId="2286CF58"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More than 290,000 homes were damaged, with nearly 17,000 destroyed. </w:t>
            </w:r>
          </w:p>
          <w:p w14:paraId="28CD38FD" w14:textId="77777777" w:rsidR="00DB55A1" w:rsidRDefault="00000000">
            <w:pPr>
              <w:pStyle w:val="ListParagraph"/>
              <w:numPr>
                <w:ilvl w:val="0"/>
                <w:numId w:val="2"/>
              </w:numPr>
              <w:spacing w:after="20" w:line="240" w:lineRule="auto"/>
              <w:rPr>
                <w:kern w:val="0"/>
                <w:sz w:val="18"/>
                <w:szCs w:val="18"/>
              </w:rPr>
            </w:pPr>
            <w:r>
              <w:rPr>
                <w:kern w:val="0"/>
                <w:sz w:val="18"/>
                <w:szCs w:val="18"/>
              </w:rPr>
              <w:t>At least 160,000 structures were flooded in Harris and Galveston counties alone.</w:t>
            </w:r>
          </w:p>
          <w:p w14:paraId="641014F7" w14:textId="77777777" w:rsidR="00DB55A1" w:rsidRDefault="00000000">
            <w:pPr>
              <w:pStyle w:val="ListParagraph"/>
              <w:numPr>
                <w:ilvl w:val="0"/>
                <w:numId w:val="2"/>
              </w:numPr>
              <w:spacing w:after="20" w:line="240" w:lineRule="auto"/>
              <w:rPr>
                <w:kern w:val="0"/>
                <w:sz w:val="18"/>
                <w:szCs w:val="18"/>
              </w:rPr>
            </w:pPr>
            <w:r>
              <w:rPr>
                <w:kern w:val="0"/>
                <w:sz w:val="18"/>
                <w:szCs w:val="18"/>
              </w:rPr>
              <w:t>More than 300,000 vehicles were destroyed by flooding in the Houston region.</w:t>
            </w:r>
          </w:p>
        </w:tc>
        <w:tc>
          <w:tcPr>
            <w:tcW w:w="418" w:type="pct"/>
          </w:tcPr>
          <w:p w14:paraId="58014220" w14:textId="77777777" w:rsidR="00DB55A1" w:rsidRDefault="00000000">
            <w:pPr>
              <w:spacing w:after="20" w:line="240" w:lineRule="auto"/>
              <w:jc w:val="both"/>
              <w:rPr>
                <w:kern w:val="0"/>
                <w:sz w:val="18"/>
                <w:szCs w:val="18"/>
              </w:rPr>
            </w:pPr>
            <w:r>
              <w:rPr>
                <w:kern w:val="0"/>
                <w:sz w:val="18"/>
                <w:szCs w:val="18"/>
              </w:rPr>
              <w:t xml:space="preserve">$125 </w:t>
            </w:r>
          </w:p>
        </w:tc>
        <w:tc>
          <w:tcPr>
            <w:tcW w:w="1025" w:type="pct"/>
          </w:tcPr>
          <w:p w14:paraId="4352A78E" w14:textId="77777777" w:rsidR="00DB55A1" w:rsidRDefault="00000000">
            <w:pPr>
              <w:pStyle w:val="ListParagraph"/>
              <w:numPr>
                <w:ilvl w:val="0"/>
                <w:numId w:val="2"/>
              </w:numPr>
              <w:spacing w:after="20" w:line="240" w:lineRule="auto"/>
              <w:rPr>
                <w:kern w:val="0"/>
                <w:sz w:val="18"/>
                <w:szCs w:val="18"/>
              </w:rPr>
            </w:pPr>
            <w:r>
              <w:rPr>
                <w:kern w:val="0"/>
                <w:sz w:val="18"/>
                <w:szCs w:val="18"/>
              </w:rPr>
              <w:t>Floodwaters were contaminated.</w:t>
            </w:r>
          </w:p>
          <w:p w14:paraId="54F2DBEF" w14:textId="77777777" w:rsidR="00DB55A1" w:rsidRDefault="00000000">
            <w:pPr>
              <w:pStyle w:val="ListParagraph"/>
              <w:numPr>
                <w:ilvl w:val="0"/>
                <w:numId w:val="2"/>
              </w:numPr>
              <w:spacing w:after="20" w:line="240" w:lineRule="auto"/>
              <w:rPr>
                <w:kern w:val="0"/>
                <w:sz w:val="18"/>
                <w:szCs w:val="18"/>
              </w:rPr>
            </w:pPr>
            <w:r>
              <w:rPr>
                <w:kern w:val="0"/>
                <w:sz w:val="18"/>
                <w:szCs w:val="18"/>
              </w:rPr>
              <w:t>Millions of gallons of untreated sewage overflows occurred.</w:t>
            </w:r>
          </w:p>
          <w:p w14:paraId="03EC4881" w14:textId="77777777" w:rsidR="00DB55A1" w:rsidRDefault="00000000">
            <w:pPr>
              <w:pStyle w:val="ListParagraph"/>
              <w:numPr>
                <w:ilvl w:val="0"/>
                <w:numId w:val="2"/>
              </w:numPr>
              <w:spacing w:after="20" w:line="240" w:lineRule="auto"/>
              <w:rPr>
                <w:kern w:val="0"/>
                <w:sz w:val="18"/>
                <w:szCs w:val="18"/>
              </w:rPr>
            </w:pPr>
            <w:r>
              <w:rPr>
                <w:kern w:val="0"/>
                <w:sz w:val="18"/>
                <w:szCs w:val="18"/>
              </w:rPr>
              <w:t>More than 700,000 gallons of pollutants released into water and on land, and more than 38,000 pounds of air pollutants.</w:t>
            </w:r>
          </w:p>
          <w:p w14:paraId="1AA626D3" w14:textId="77777777" w:rsidR="00DB55A1" w:rsidRDefault="00000000">
            <w:pPr>
              <w:pStyle w:val="ListParagraph"/>
              <w:numPr>
                <w:ilvl w:val="0"/>
                <w:numId w:val="2"/>
              </w:numPr>
              <w:spacing w:after="20" w:line="240" w:lineRule="auto"/>
              <w:rPr>
                <w:kern w:val="0"/>
                <w:sz w:val="18"/>
                <w:szCs w:val="18"/>
              </w:rPr>
            </w:pPr>
            <w:r>
              <w:rPr>
                <w:kern w:val="0"/>
                <w:sz w:val="18"/>
                <w:szCs w:val="18"/>
              </w:rPr>
              <w:t>The San Jacinto Waste Pits Superfund site was damaged by Harvey and has released dioxin into the river.</w:t>
            </w:r>
          </w:p>
        </w:tc>
        <w:tc>
          <w:tcPr>
            <w:tcW w:w="844" w:type="pct"/>
          </w:tcPr>
          <w:p w14:paraId="732C3BB3" w14:textId="77777777" w:rsidR="00DB55A1" w:rsidRDefault="00000000">
            <w:pPr>
              <w:pStyle w:val="ListParagraph"/>
              <w:numPr>
                <w:ilvl w:val="0"/>
                <w:numId w:val="2"/>
              </w:numPr>
              <w:spacing w:after="20" w:line="240" w:lineRule="auto"/>
              <w:rPr>
                <w:kern w:val="0"/>
                <w:sz w:val="18"/>
                <w:szCs w:val="18"/>
              </w:rPr>
            </w:pPr>
            <w:r>
              <w:rPr>
                <w:kern w:val="0"/>
                <w:sz w:val="18"/>
                <w:szCs w:val="18"/>
              </w:rPr>
              <w:t>100 fatalities.</w:t>
            </w:r>
          </w:p>
          <w:p w14:paraId="02FB3412" w14:textId="77777777" w:rsidR="00DB55A1" w:rsidRDefault="00DB55A1">
            <w:pPr>
              <w:pStyle w:val="ListParagraph"/>
              <w:numPr>
                <w:ilvl w:val="0"/>
                <w:numId w:val="2"/>
              </w:numPr>
              <w:spacing w:after="20" w:line="240" w:lineRule="auto"/>
              <w:rPr>
                <w:kern w:val="0"/>
                <w:sz w:val="18"/>
                <w:szCs w:val="18"/>
              </w:rPr>
            </w:pPr>
          </w:p>
        </w:tc>
        <w:tc>
          <w:tcPr>
            <w:tcW w:w="572" w:type="pct"/>
          </w:tcPr>
          <w:p w14:paraId="7A095B8B"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STEDC</w:t>
            </w:r>
            <w:proofErr w:type="spellEnd"/>
            <w:r>
              <w:rPr>
                <w:kern w:val="0"/>
                <w:sz w:val="18"/>
                <w:szCs w:val="18"/>
              </w:rPr>
              <w:t xml:space="preserve"> 2018; </w:t>
            </w:r>
            <w:proofErr w:type="spellStart"/>
            <w:r>
              <w:rPr>
                <w:kern w:val="0"/>
                <w:sz w:val="18"/>
                <w:szCs w:val="18"/>
              </w:rPr>
              <w:t>LSC</w:t>
            </w:r>
            <w:proofErr w:type="spellEnd"/>
            <w:r>
              <w:rPr>
                <w:kern w:val="0"/>
                <w:sz w:val="18"/>
                <w:szCs w:val="18"/>
              </w:rPr>
              <w:t xml:space="preserve"> 2021)</w:t>
            </w:r>
          </w:p>
        </w:tc>
      </w:tr>
      <w:tr w:rsidR="00DB55A1" w14:paraId="48F75F85" w14:textId="77777777">
        <w:tc>
          <w:tcPr>
            <w:tcW w:w="539" w:type="pct"/>
          </w:tcPr>
          <w:p w14:paraId="1C1D7F5C" w14:textId="77777777" w:rsidR="00DB55A1" w:rsidRDefault="00000000">
            <w:pPr>
              <w:spacing w:after="20" w:line="240" w:lineRule="auto"/>
              <w:jc w:val="center"/>
              <w:rPr>
                <w:kern w:val="0"/>
                <w:sz w:val="18"/>
                <w:szCs w:val="18"/>
              </w:rPr>
            </w:pPr>
            <w:r>
              <w:rPr>
                <w:kern w:val="0"/>
                <w:sz w:val="18"/>
                <w:szCs w:val="18"/>
              </w:rPr>
              <w:t>Hurricane Michael (2018)</w:t>
            </w:r>
          </w:p>
          <w:p w14:paraId="32ABB58E" w14:textId="77777777" w:rsidR="00DB55A1" w:rsidRDefault="00000000">
            <w:pPr>
              <w:spacing w:after="20" w:line="240" w:lineRule="auto"/>
              <w:jc w:val="center"/>
              <w:rPr>
                <w:kern w:val="0"/>
                <w:sz w:val="18"/>
                <w:szCs w:val="18"/>
              </w:rPr>
            </w:pPr>
            <w:r>
              <w:rPr>
                <w:kern w:val="0"/>
                <w:sz w:val="18"/>
                <w:szCs w:val="18"/>
              </w:rPr>
              <w:t>(FL, GA, LA)</w:t>
            </w:r>
          </w:p>
        </w:tc>
        <w:tc>
          <w:tcPr>
            <w:tcW w:w="555" w:type="pct"/>
          </w:tcPr>
          <w:p w14:paraId="0060C6DB" w14:textId="77777777" w:rsidR="00DB55A1" w:rsidRDefault="00000000">
            <w:pPr>
              <w:spacing w:after="20" w:line="240" w:lineRule="auto"/>
              <w:rPr>
                <w:kern w:val="0"/>
                <w:sz w:val="18"/>
                <w:szCs w:val="18"/>
              </w:rPr>
            </w:pPr>
            <w:r>
              <w:rPr>
                <w:kern w:val="0"/>
                <w:sz w:val="18"/>
                <w:szCs w:val="18"/>
              </w:rPr>
              <w:t xml:space="preserve">Category 5, and </w:t>
            </w:r>
          </w:p>
          <w:p w14:paraId="1BB970DD" w14:textId="77777777" w:rsidR="00DB55A1" w:rsidRDefault="00000000">
            <w:pPr>
              <w:spacing w:after="20" w:line="240" w:lineRule="auto"/>
              <w:rPr>
                <w:kern w:val="0"/>
                <w:sz w:val="18"/>
                <w:szCs w:val="18"/>
              </w:rPr>
            </w:pPr>
            <w:r>
              <w:rPr>
                <w:kern w:val="0"/>
                <w:sz w:val="18"/>
                <w:szCs w:val="18"/>
              </w:rPr>
              <w:t>Mexico Beach</w:t>
            </w:r>
          </w:p>
          <w:p w14:paraId="342B95B2" w14:textId="77777777" w:rsidR="00DB55A1" w:rsidRDefault="00000000">
            <w:pPr>
              <w:spacing w:after="20" w:line="240" w:lineRule="auto"/>
              <w:rPr>
                <w:kern w:val="0"/>
                <w:sz w:val="18"/>
                <w:szCs w:val="18"/>
              </w:rPr>
            </w:pPr>
            <w:r>
              <w:rPr>
                <w:kern w:val="0"/>
                <w:sz w:val="18"/>
                <w:szCs w:val="18"/>
              </w:rPr>
              <w:t>(30.694°N, 86.108°W)</w:t>
            </w:r>
          </w:p>
        </w:tc>
        <w:tc>
          <w:tcPr>
            <w:tcW w:w="1047" w:type="pct"/>
          </w:tcPr>
          <w:p w14:paraId="071A9380" w14:textId="77777777" w:rsidR="00DB55A1" w:rsidRDefault="00000000">
            <w:pPr>
              <w:pStyle w:val="ListParagraph"/>
              <w:numPr>
                <w:ilvl w:val="0"/>
                <w:numId w:val="2"/>
              </w:numPr>
              <w:spacing w:after="20" w:line="240" w:lineRule="auto"/>
              <w:rPr>
                <w:kern w:val="0"/>
                <w:sz w:val="18"/>
                <w:szCs w:val="18"/>
              </w:rPr>
            </w:pPr>
            <w:r>
              <w:rPr>
                <w:kern w:val="0"/>
                <w:sz w:val="18"/>
                <w:szCs w:val="18"/>
              </w:rPr>
              <w:t>45,000 structures were damaged and 1,500 were destroyed in Bay County.</w:t>
            </w:r>
          </w:p>
          <w:p w14:paraId="21995411" w14:textId="77777777" w:rsidR="00DB55A1" w:rsidRDefault="00DB55A1">
            <w:pPr>
              <w:pStyle w:val="ListParagraph"/>
              <w:spacing w:after="20" w:line="240" w:lineRule="auto"/>
              <w:ind w:left="360"/>
              <w:rPr>
                <w:kern w:val="0"/>
                <w:sz w:val="18"/>
                <w:szCs w:val="18"/>
              </w:rPr>
            </w:pPr>
          </w:p>
        </w:tc>
        <w:tc>
          <w:tcPr>
            <w:tcW w:w="418" w:type="pct"/>
          </w:tcPr>
          <w:p w14:paraId="123ADD5B" w14:textId="77777777" w:rsidR="00DB55A1" w:rsidRDefault="00000000">
            <w:pPr>
              <w:spacing w:after="20" w:line="240" w:lineRule="auto"/>
              <w:jc w:val="both"/>
              <w:rPr>
                <w:kern w:val="0"/>
                <w:sz w:val="18"/>
                <w:szCs w:val="18"/>
              </w:rPr>
            </w:pPr>
            <w:r>
              <w:rPr>
                <w:kern w:val="0"/>
                <w:sz w:val="18"/>
                <w:szCs w:val="18"/>
              </w:rPr>
              <w:t xml:space="preserve">$25.5 </w:t>
            </w:r>
          </w:p>
        </w:tc>
        <w:tc>
          <w:tcPr>
            <w:tcW w:w="1025" w:type="pct"/>
          </w:tcPr>
          <w:p w14:paraId="774AA2FA" w14:textId="77777777" w:rsidR="00DB55A1" w:rsidRDefault="00000000">
            <w:pPr>
              <w:pStyle w:val="ListParagraph"/>
              <w:numPr>
                <w:ilvl w:val="0"/>
                <w:numId w:val="2"/>
              </w:numPr>
              <w:spacing w:after="20" w:line="240" w:lineRule="auto"/>
              <w:rPr>
                <w:kern w:val="0"/>
                <w:sz w:val="18"/>
                <w:szCs w:val="18"/>
              </w:rPr>
            </w:pPr>
            <w:r>
              <w:rPr>
                <w:kern w:val="0"/>
                <w:sz w:val="18"/>
                <w:szCs w:val="18"/>
              </w:rPr>
              <w:t>Damage to over 2.8 million acres of forested land in Florida.</w:t>
            </w:r>
          </w:p>
        </w:tc>
        <w:tc>
          <w:tcPr>
            <w:tcW w:w="844" w:type="pct"/>
          </w:tcPr>
          <w:p w14:paraId="055B567F" w14:textId="77777777" w:rsidR="00DB55A1" w:rsidRDefault="00000000">
            <w:pPr>
              <w:pStyle w:val="ListParagraph"/>
              <w:numPr>
                <w:ilvl w:val="0"/>
                <w:numId w:val="2"/>
              </w:numPr>
              <w:spacing w:after="20" w:line="240" w:lineRule="auto"/>
              <w:rPr>
                <w:kern w:val="0"/>
                <w:sz w:val="18"/>
                <w:szCs w:val="18"/>
              </w:rPr>
            </w:pPr>
            <w:r>
              <w:rPr>
                <w:kern w:val="0"/>
                <w:sz w:val="18"/>
                <w:szCs w:val="18"/>
              </w:rPr>
              <w:t>At least 74 fatalities.</w:t>
            </w:r>
          </w:p>
          <w:p w14:paraId="1C11FB6A" w14:textId="77777777" w:rsidR="00DB55A1" w:rsidRDefault="00DB55A1">
            <w:pPr>
              <w:pStyle w:val="ListParagraph"/>
              <w:numPr>
                <w:ilvl w:val="0"/>
                <w:numId w:val="2"/>
              </w:numPr>
              <w:spacing w:after="20" w:line="240" w:lineRule="auto"/>
              <w:rPr>
                <w:kern w:val="0"/>
                <w:sz w:val="18"/>
                <w:szCs w:val="18"/>
              </w:rPr>
            </w:pPr>
          </w:p>
        </w:tc>
        <w:tc>
          <w:tcPr>
            <w:tcW w:w="572" w:type="pct"/>
          </w:tcPr>
          <w:p w14:paraId="78E6CA9A"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Beven</w:t>
            </w:r>
            <w:proofErr w:type="spellEnd"/>
            <w:r>
              <w:rPr>
                <w:kern w:val="0"/>
                <w:sz w:val="18"/>
                <w:szCs w:val="18"/>
              </w:rPr>
              <w:t xml:space="preserve"> et al.  2019)</w:t>
            </w:r>
          </w:p>
        </w:tc>
      </w:tr>
      <w:tr w:rsidR="00DB55A1" w14:paraId="0A409585" w14:textId="77777777">
        <w:tc>
          <w:tcPr>
            <w:tcW w:w="539" w:type="pct"/>
          </w:tcPr>
          <w:p w14:paraId="5518489B" w14:textId="77777777" w:rsidR="00DB55A1" w:rsidRDefault="00000000">
            <w:pPr>
              <w:spacing w:after="20" w:line="240" w:lineRule="auto"/>
              <w:jc w:val="center"/>
              <w:rPr>
                <w:kern w:val="0"/>
                <w:sz w:val="18"/>
                <w:szCs w:val="18"/>
              </w:rPr>
            </w:pPr>
            <w:r>
              <w:rPr>
                <w:kern w:val="0"/>
                <w:sz w:val="18"/>
                <w:szCs w:val="18"/>
              </w:rPr>
              <w:t>Hurricane Dorian (2019)</w:t>
            </w:r>
          </w:p>
          <w:p w14:paraId="1FA6539A" w14:textId="77777777" w:rsidR="00DB55A1" w:rsidRDefault="00000000">
            <w:pPr>
              <w:spacing w:after="20" w:line="240" w:lineRule="auto"/>
              <w:jc w:val="center"/>
              <w:rPr>
                <w:kern w:val="0"/>
                <w:sz w:val="18"/>
                <w:szCs w:val="18"/>
              </w:rPr>
            </w:pPr>
            <w:r>
              <w:rPr>
                <w:kern w:val="0"/>
                <w:sz w:val="18"/>
                <w:szCs w:val="18"/>
              </w:rPr>
              <w:t>(FL, NC)</w:t>
            </w:r>
          </w:p>
        </w:tc>
        <w:tc>
          <w:tcPr>
            <w:tcW w:w="555" w:type="pct"/>
          </w:tcPr>
          <w:p w14:paraId="4AE206FF" w14:textId="77777777" w:rsidR="00DB55A1" w:rsidRDefault="00000000">
            <w:pPr>
              <w:spacing w:after="20" w:line="240" w:lineRule="auto"/>
              <w:rPr>
                <w:kern w:val="0"/>
                <w:sz w:val="18"/>
                <w:szCs w:val="18"/>
              </w:rPr>
            </w:pPr>
            <w:r>
              <w:rPr>
                <w:kern w:val="0"/>
                <w:sz w:val="18"/>
                <w:szCs w:val="18"/>
              </w:rPr>
              <w:t>Category 5, and</w:t>
            </w:r>
          </w:p>
          <w:p w14:paraId="5C334C7C" w14:textId="77777777" w:rsidR="00DB55A1" w:rsidRDefault="00000000">
            <w:pPr>
              <w:spacing w:after="20" w:line="240" w:lineRule="auto"/>
              <w:rPr>
                <w:kern w:val="0"/>
                <w:sz w:val="18"/>
                <w:szCs w:val="18"/>
              </w:rPr>
            </w:pPr>
            <w:r>
              <w:rPr>
                <w:kern w:val="0"/>
                <w:sz w:val="18"/>
                <w:szCs w:val="18"/>
              </w:rPr>
              <w:t>Elbow Cay</w:t>
            </w:r>
          </w:p>
          <w:p w14:paraId="370A27CF" w14:textId="77777777" w:rsidR="00DB55A1" w:rsidRDefault="00000000">
            <w:pPr>
              <w:spacing w:after="20" w:line="240" w:lineRule="auto"/>
              <w:rPr>
                <w:kern w:val="0"/>
                <w:sz w:val="18"/>
                <w:szCs w:val="18"/>
              </w:rPr>
            </w:pPr>
            <w:r>
              <w:rPr>
                <w:kern w:val="0"/>
                <w:sz w:val="18"/>
                <w:szCs w:val="18"/>
              </w:rPr>
              <w:t>(26.510°N, 76.977°W)</w:t>
            </w:r>
          </w:p>
        </w:tc>
        <w:tc>
          <w:tcPr>
            <w:tcW w:w="1047" w:type="pct"/>
          </w:tcPr>
          <w:p w14:paraId="1BA60638"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The main airport terminal on Grand Bahama was destroyed. </w:t>
            </w:r>
          </w:p>
          <w:p w14:paraId="4B4959E6" w14:textId="77777777" w:rsidR="00DB55A1" w:rsidRDefault="00000000">
            <w:pPr>
              <w:pStyle w:val="ListParagraph"/>
              <w:numPr>
                <w:ilvl w:val="0"/>
                <w:numId w:val="2"/>
              </w:numPr>
              <w:spacing w:after="20" w:line="240" w:lineRule="auto"/>
              <w:rPr>
                <w:kern w:val="0"/>
                <w:sz w:val="18"/>
                <w:szCs w:val="18"/>
              </w:rPr>
            </w:pPr>
            <w:r>
              <w:rPr>
                <w:kern w:val="0"/>
                <w:sz w:val="18"/>
                <w:szCs w:val="18"/>
              </w:rPr>
              <w:t>More than 75 % of all the homes on the Abaco Islands were either damaged or destroyed.</w:t>
            </w:r>
          </w:p>
        </w:tc>
        <w:tc>
          <w:tcPr>
            <w:tcW w:w="418" w:type="pct"/>
          </w:tcPr>
          <w:p w14:paraId="580AB84D" w14:textId="77777777" w:rsidR="00DB55A1" w:rsidRDefault="00000000">
            <w:pPr>
              <w:spacing w:after="20" w:line="240" w:lineRule="auto"/>
              <w:jc w:val="both"/>
              <w:rPr>
                <w:kern w:val="0"/>
                <w:sz w:val="18"/>
                <w:szCs w:val="18"/>
              </w:rPr>
            </w:pPr>
            <w:r>
              <w:rPr>
                <w:kern w:val="0"/>
                <w:sz w:val="18"/>
                <w:szCs w:val="18"/>
              </w:rPr>
              <w:t>$3.4</w:t>
            </w:r>
          </w:p>
        </w:tc>
        <w:tc>
          <w:tcPr>
            <w:tcW w:w="1025" w:type="pct"/>
          </w:tcPr>
          <w:p w14:paraId="2E4D4375"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The affected </w:t>
            </w:r>
            <w:commentRangeStart w:id="367"/>
            <w:r>
              <w:rPr>
                <w:kern w:val="0"/>
                <w:sz w:val="18"/>
                <w:szCs w:val="18"/>
              </w:rPr>
              <w:t>islands</w:t>
            </w:r>
            <w:commentRangeEnd w:id="367"/>
            <w:r>
              <w:rPr>
                <w:rStyle w:val="CommentReference"/>
              </w:rPr>
              <w:commentReference w:id="367"/>
            </w:r>
            <w:r>
              <w:rPr>
                <w:kern w:val="0"/>
                <w:sz w:val="18"/>
                <w:szCs w:val="18"/>
              </w:rPr>
              <w:t xml:space="preserve"> of Abaco and Grand Bahama were completely inundated with sea water.</w:t>
            </w:r>
          </w:p>
          <w:p w14:paraId="55DF4408" w14:textId="77777777" w:rsidR="00DB55A1" w:rsidRDefault="00000000">
            <w:pPr>
              <w:pStyle w:val="ListParagraph"/>
              <w:numPr>
                <w:ilvl w:val="0"/>
                <w:numId w:val="2"/>
              </w:numPr>
              <w:spacing w:after="20" w:line="240" w:lineRule="auto"/>
              <w:rPr>
                <w:kern w:val="0"/>
                <w:sz w:val="18"/>
                <w:szCs w:val="18"/>
              </w:rPr>
            </w:pPr>
            <w:r>
              <w:rPr>
                <w:kern w:val="0"/>
                <w:sz w:val="18"/>
                <w:szCs w:val="18"/>
              </w:rPr>
              <w:t>Grand Bahamians draw water was contaminated with salt water.</w:t>
            </w:r>
          </w:p>
        </w:tc>
        <w:tc>
          <w:tcPr>
            <w:tcW w:w="844" w:type="pct"/>
          </w:tcPr>
          <w:p w14:paraId="7141DB58" w14:textId="77777777" w:rsidR="00DB55A1" w:rsidRDefault="00000000">
            <w:pPr>
              <w:pStyle w:val="ListParagraph"/>
              <w:numPr>
                <w:ilvl w:val="0"/>
                <w:numId w:val="2"/>
              </w:numPr>
              <w:spacing w:after="20" w:line="240" w:lineRule="auto"/>
              <w:rPr>
                <w:kern w:val="0"/>
                <w:sz w:val="18"/>
                <w:szCs w:val="18"/>
              </w:rPr>
            </w:pPr>
            <w:r>
              <w:rPr>
                <w:kern w:val="0"/>
                <w:sz w:val="18"/>
                <w:szCs w:val="18"/>
              </w:rPr>
              <w:t>74 fatalities.</w:t>
            </w:r>
          </w:p>
          <w:p w14:paraId="0688A327" w14:textId="77777777" w:rsidR="00DB55A1" w:rsidRDefault="00000000">
            <w:pPr>
              <w:pStyle w:val="ListParagraph"/>
              <w:numPr>
                <w:ilvl w:val="0"/>
                <w:numId w:val="2"/>
              </w:numPr>
              <w:spacing w:after="20" w:line="240" w:lineRule="auto"/>
              <w:rPr>
                <w:kern w:val="0"/>
                <w:sz w:val="18"/>
                <w:szCs w:val="18"/>
              </w:rPr>
            </w:pPr>
            <w:r>
              <w:rPr>
                <w:kern w:val="0"/>
                <w:sz w:val="18"/>
                <w:szCs w:val="18"/>
              </w:rPr>
              <w:t>29,500 people were homeless.</w:t>
            </w:r>
          </w:p>
          <w:p w14:paraId="42E7BD19" w14:textId="77777777" w:rsidR="00DB55A1" w:rsidRDefault="00DB55A1">
            <w:pPr>
              <w:pStyle w:val="ListParagraph"/>
              <w:spacing w:after="20" w:line="240" w:lineRule="auto"/>
              <w:ind w:left="360"/>
              <w:rPr>
                <w:kern w:val="0"/>
                <w:sz w:val="18"/>
                <w:szCs w:val="18"/>
              </w:rPr>
            </w:pPr>
          </w:p>
        </w:tc>
        <w:tc>
          <w:tcPr>
            <w:tcW w:w="572" w:type="pct"/>
          </w:tcPr>
          <w:p w14:paraId="4F4E4F2F" w14:textId="77777777" w:rsidR="00DB55A1" w:rsidRDefault="00000000">
            <w:pPr>
              <w:spacing w:after="20" w:line="240" w:lineRule="auto"/>
              <w:rPr>
                <w:kern w:val="0"/>
                <w:sz w:val="18"/>
                <w:szCs w:val="18"/>
              </w:rPr>
            </w:pPr>
            <w:r>
              <w:rPr>
                <w:kern w:val="0"/>
                <w:sz w:val="18"/>
                <w:szCs w:val="18"/>
              </w:rPr>
              <w:t xml:space="preserve">(Mercy </w:t>
            </w:r>
            <w:proofErr w:type="gramStart"/>
            <w:r>
              <w:rPr>
                <w:kern w:val="0"/>
                <w:sz w:val="18"/>
                <w:szCs w:val="18"/>
              </w:rPr>
              <w:t>Corps  2020</w:t>
            </w:r>
            <w:proofErr w:type="gramEnd"/>
            <w:r>
              <w:rPr>
                <w:kern w:val="0"/>
                <w:sz w:val="18"/>
                <w:szCs w:val="18"/>
              </w:rPr>
              <w:t>)</w:t>
            </w:r>
          </w:p>
        </w:tc>
      </w:tr>
      <w:tr w:rsidR="00DB55A1" w14:paraId="2F25A3C4" w14:textId="77777777">
        <w:tc>
          <w:tcPr>
            <w:tcW w:w="539" w:type="pct"/>
          </w:tcPr>
          <w:p w14:paraId="6AB4C1D1" w14:textId="77777777" w:rsidR="00DB55A1" w:rsidRDefault="00000000">
            <w:pPr>
              <w:spacing w:after="20" w:line="240" w:lineRule="auto"/>
              <w:jc w:val="center"/>
              <w:rPr>
                <w:kern w:val="0"/>
                <w:sz w:val="18"/>
                <w:szCs w:val="18"/>
              </w:rPr>
            </w:pPr>
            <w:r>
              <w:rPr>
                <w:kern w:val="0"/>
                <w:sz w:val="18"/>
                <w:szCs w:val="18"/>
              </w:rPr>
              <w:t>Hurricane Laura (2020)</w:t>
            </w:r>
          </w:p>
          <w:p w14:paraId="337C591A" w14:textId="77777777" w:rsidR="00DB55A1" w:rsidRDefault="00000000">
            <w:pPr>
              <w:spacing w:after="20" w:line="240" w:lineRule="auto"/>
              <w:jc w:val="center"/>
              <w:rPr>
                <w:kern w:val="0"/>
                <w:sz w:val="18"/>
                <w:szCs w:val="18"/>
              </w:rPr>
            </w:pPr>
            <w:r>
              <w:rPr>
                <w:kern w:val="0"/>
                <w:sz w:val="18"/>
                <w:szCs w:val="18"/>
              </w:rPr>
              <w:t>(PR, LA, FL)</w:t>
            </w:r>
          </w:p>
        </w:tc>
        <w:tc>
          <w:tcPr>
            <w:tcW w:w="555" w:type="pct"/>
          </w:tcPr>
          <w:p w14:paraId="4472FCAF" w14:textId="77777777" w:rsidR="00DB55A1" w:rsidRDefault="00000000">
            <w:pPr>
              <w:spacing w:after="20" w:line="240" w:lineRule="auto"/>
              <w:rPr>
                <w:kern w:val="0"/>
                <w:sz w:val="18"/>
                <w:szCs w:val="18"/>
              </w:rPr>
            </w:pPr>
            <w:r>
              <w:rPr>
                <w:kern w:val="0"/>
                <w:sz w:val="18"/>
                <w:szCs w:val="18"/>
              </w:rPr>
              <w:t>Category 4, and</w:t>
            </w:r>
          </w:p>
          <w:p w14:paraId="0A548EEF" w14:textId="77777777" w:rsidR="00DB55A1" w:rsidRDefault="00000000">
            <w:pPr>
              <w:spacing w:after="20" w:line="240" w:lineRule="auto"/>
              <w:rPr>
                <w:kern w:val="0"/>
                <w:sz w:val="18"/>
                <w:szCs w:val="18"/>
              </w:rPr>
            </w:pPr>
            <w:r>
              <w:rPr>
                <w:kern w:val="0"/>
                <w:sz w:val="18"/>
                <w:szCs w:val="18"/>
              </w:rPr>
              <w:t>Cameron</w:t>
            </w:r>
          </w:p>
          <w:p w14:paraId="68FC13A1" w14:textId="77777777" w:rsidR="00DB55A1" w:rsidRDefault="00000000">
            <w:pPr>
              <w:spacing w:after="20" w:line="240" w:lineRule="auto"/>
              <w:rPr>
                <w:kern w:val="0"/>
                <w:sz w:val="18"/>
                <w:szCs w:val="18"/>
              </w:rPr>
            </w:pPr>
            <w:r>
              <w:rPr>
                <w:kern w:val="0"/>
                <w:sz w:val="18"/>
                <w:szCs w:val="18"/>
              </w:rPr>
              <w:t>(29.785°N, 93.248°W)</w:t>
            </w:r>
          </w:p>
        </w:tc>
        <w:tc>
          <w:tcPr>
            <w:tcW w:w="1047" w:type="pct"/>
          </w:tcPr>
          <w:p w14:paraId="2989F928" w14:textId="77777777" w:rsidR="00DB55A1" w:rsidRDefault="00000000">
            <w:pPr>
              <w:pStyle w:val="ListParagraph"/>
              <w:numPr>
                <w:ilvl w:val="0"/>
                <w:numId w:val="2"/>
              </w:numPr>
              <w:spacing w:after="20" w:line="240" w:lineRule="auto"/>
              <w:rPr>
                <w:kern w:val="0"/>
                <w:sz w:val="18"/>
                <w:szCs w:val="18"/>
              </w:rPr>
            </w:pPr>
            <w:r>
              <w:rPr>
                <w:kern w:val="0"/>
                <w:sz w:val="18"/>
                <w:szCs w:val="18"/>
              </w:rPr>
              <w:t>10,000 homes were demolished in Louisiana.</w:t>
            </w:r>
          </w:p>
        </w:tc>
        <w:tc>
          <w:tcPr>
            <w:tcW w:w="418" w:type="pct"/>
          </w:tcPr>
          <w:p w14:paraId="2D283C10" w14:textId="77777777" w:rsidR="00DB55A1" w:rsidRDefault="00000000">
            <w:pPr>
              <w:spacing w:after="20" w:line="240" w:lineRule="auto"/>
              <w:jc w:val="both"/>
              <w:rPr>
                <w:kern w:val="0"/>
                <w:sz w:val="18"/>
                <w:szCs w:val="18"/>
              </w:rPr>
            </w:pPr>
            <w:r>
              <w:rPr>
                <w:kern w:val="0"/>
                <w:sz w:val="18"/>
                <w:szCs w:val="18"/>
              </w:rPr>
              <w:t xml:space="preserve">$23.3 </w:t>
            </w:r>
          </w:p>
        </w:tc>
        <w:tc>
          <w:tcPr>
            <w:tcW w:w="1025" w:type="pct"/>
          </w:tcPr>
          <w:p w14:paraId="7B95050E" w14:textId="77777777" w:rsidR="00DB55A1" w:rsidRDefault="00000000">
            <w:pPr>
              <w:pStyle w:val="ListParagraph"/>
              <w:numPr>
                <w:ilvl w:val="0"/>
                <w:numId w:val="2"/>
              </w:numPr>
              <w:spacing w:after="20" w:line="240" w:lineRule="auto"/>
              <w:rPr>
                <w:kern w:val="0"/>
                <w:sz w:val="18"/>
                <w:szCs w:val="18"/>
              </w:rPr>
            </w:pPr>
            <w:r>
              <w:rPr>
                <w:kern w:val="0"/>
                <w:sz w:val="18"/>
                <w:szCs w:val="18"/>
              </w:rPr>
              <w:t>Large swathes of land and water that appeared coated with oil in Cameron, Louisiana.</w:t>
            </w:r>
          </w:p>
        </w:tc>
        <w:tc>
          <w:tcPr>
            <w:tcW w:w="844" w:type="pct"/>
          </w:tcPr>
          <w:p w14:paraId="1EEFE2B9" w14:textId="77777777" w:rsidR="00DB55A1" w:rsidRDefault="00000000">
            <w:pPr>
              <w:pStyle w:val="ListParagraph"/>
              <w:numPr>
                <w:ilvl w:val="0"/>
                <w:numId w:val="2"/>
              </w:numPr>
              <w:spacing w:after="20" w:line="240" w:lineRule="auto"/>
              <w:rPr>
                <w:kern w:val="0"/>
                <w:sz w:val="18"/>
                <w:szCs w:val="18"/>
              </w:rPr>
            </w:pPr>
            <w:r>
              <w:rPr>
                <w:kern w:val="0"/>
                <w:sz w:val="18"/>
                <w:szCs w:val="18"/>
              </w:rPr>
              <w:t>81 fatalities.</w:t>
            </w:r>
          </w:p>
          <w:p w14:paraId="73D9979D" w14:textId="77777777" w:rsidR="00DB55A1" w:rsidRDefault="00000000">
            <w:pPr>
              <w:pStyle w:val="ListParagraph"/>
              <w:numPr>
                <w:ilvl w:val="0"/>
                <w:numId w:val="2"/>
              </w:numPr>
              <w:spacing w:after="20" w:line="240" w:lineRule="auto"/>
              <w:rPr>
                <w:kern w:val="0"/>
                <w:sz w:val="18"/>
                <w:szCs w:val="18"/>
              </w:rPr>
            </w:pPr>
            <w:r>
              <w:rPr>
                <w:kern w:val="0"/>
                <w:sz w:val="18"/>
                <w:szCs w:val="18"/>
              </w:rPr>
              <w:t>Roughly 200,000 customers lost power in Puerto Rico, with nearly 14,000 losing access to running water.</w:t>
            </w:r>
          </w:p>
          <w:p w14:paraId="7D9A5C04" w14:textId="77777777" w:rsidR="00DB55A1" w:rsidRDefault="00000000">
            <w:pPr>
              <w:pStyle w:val="ListParagraph"/>
              <w:numPr>
                <w:ilvl w:val="0"/>
                <w:numId w:val="2"/>
              </w:numPr>
              <w:spacing w:after="20" w:line="240" w:lineRule="auto"/>
              <w:rPr>
                <w:kern w:val="0"/>
                <w:sz w:val="18"/>
                <w:szCs w:val="18"/>
              </w:rPr>
            </w:pPr>
            <w:r>
              <w:rPr>
                <w:kern w:val="0"/>
                <w:sz w:val="18"/>
                <w:szCs w:val="18"/>
              </w:rPr>
              <w:t>568,000 people were without power across Louisiana and Texas.</w:t>
            </w:r>
          </w:p>
          <w:p w14:paraId="25C8FA91" w14:textId="77777777" w:rsidR="00DB55A1" w:rsidRDefault="00DB55A1">
            <w:pPr>
              <w:pStyle w:val="ListParagraph"/>
              <w:numPr>
                <w:ilvl w:val="0"/>
                <w:numId w:val="2"/>
              </w:numPr>
              <w:spacing w:after="20" w:line="240" w:lineRule="auto"/>
              <w:rPr>
                <w:kern w:val="0"/>
                <w:sz w:val="18"/>
                <w:szCs w:val="18"/>
              </w:rPr>
            </w:pPr>
          </w:p>
          <w:p w14:paraId="2A4162EB" w14:textId="77777777" w:rsidR="00DB55A1" w:rsidRDefault="00DB55A1">
            <w:pPr>
              <w:spacing w:after="20" w:line="240" w:lineRule="auto"/>
              <w:rPr>
                <w:kern w:val="0"/>
                <w:sz w:val="18"/>
                <w:szCs w:val="18"/>
              </w:rPr>
            </w:pPr>
          </w:p>
        </w:tc>
        <w:tc>
          <w:tcPr>
            <w:tcW w:w="572" w:type="pct"/>
          </w:tcPr>
          <w:p w14:paraId="297CADD6" w14:textId="77777777" w:rsidR="00DB55A1" w:rsidRDefault="00000000">
            <w:pPr>
              <w:spacing w:after="20" w:line="240" w:lineRule="auto"/>
              <w:rPr>
                <w:kern w:val="0"/>
                <w:sz w:val="18"/>
                <w:szCs w:val="18"/>
              </w:rPr>
            </w:pPr>
            <w:r>
              <w:rPr>
                <w:kern w:val="0"/>
                <w:sz w:val="18"/>
                <w:szCs w:val="18"/>
              </w:rPr>
              <w:lastRenderedPageBreak/>
              <w:t>(Pasch et al.  2021; Sturgis 2020)</w:t>
            </w:r>
          </w:p>
        </w:tc>
      </w:tr>
      <w:tr w:rsidR="00DB55A1" w14:paraId="24ADB72B" w14:textId="77777777">
        <w:tc>
          <w:tcPr>
            <w:tcW w:w="539" w:type="pct"/>
          </w:tcPr>
          <w:p w14:paraId="52085272" w14:textId="77777777" w:rsidR="00DB55A1" w:rsidRDefault="00000000">
            <w:pPr>
              <w:spacing w:after="20" w:line="240" w:lineRule="auto"/>
              <w:jc w:val="center"/>
              <w:rPr>
                <w:kern w:val="0"/>
                <w:sz w:val="18"/>
                <w:szCs w:val="18"/>
              </w:rPr>
            </w:pPr>
            <w:r>
              <w:rPr>
                <w:kern w:val="0"/>
                <w:sz w:val="18"/>
                <w:szCs w:val="18"/>
              </w:rPr>
              <w:t>Hurricane Delta (2020)</w:t>
            </w:r>
          </w:p>
          <w:p w14:paraId="244FBAC1" w14:textId="77777777" w:rsidR="00DB55A1" w:rsidRDefault="00000000">
            <w:pPr>
              <w:spacing w:after="20" w:line="240" w:lineRule="auto"/>
              <w:jc w:val="center"/>
              <w:rPr>
                <w:kern w:val="0"/>
                <w:sz w:val="18"/>
                <w:szCs w:val="18"/>
              </w:rPr>
            </w:pPr>
            <w:r>
              <w:rPr>
                <w:kern w:val="0"/>
                <w:sz w:val="18"/>
                <w:szCs w:val="18"/>
              </w:rPr>
              <w:t>(LA)</w:t>
            </w:r>
          </w:p>
        </w:tc>
        <w:tc>
          <w:tcPr>
            <w:tcW w:w="555" w:type="pct"/>
          </w:tcPr>
          <w:p w14:paraId="21BC41B3" w14:textId="77777777" w:rsidR="00DB55A1" w:rsidRDefault="00000000">
            <w:pPr>
              <w:spacing w:after="20" w:line="240" w:lineRule="auto"/>
              <w:rPr>
                <w:kern w:val="0"/>
                <w:sz w:val="18"/>
                <w:szCs w:val="18"/>
              </w:rPr>
            </w:pPr>
            <w:r>
              <w:rPr>
                <w:kern w:val="0"/>
                <w:sz w:val="18"/>
                <w:szCs w:val="18"/>
              </w:rPr>
              <w:t>Category 4, and</w:t>
            </w:r>
          </w:p>
          <w:p w14:paraId="4E3143B9" w14:textId="77777777" w:rsidR="00DB55A1" w:rsidRDefault="00000000">
            <w:pPr>
              <w:spacing w:after="20" w:line="240" w:lineRule="auto"/>
              <w:rPr>
                <w:kern w:val="0"/>
                <w:sz w:val="18"/>
                <w:szCs w:val="18"/>
              </w:rPr>
            </w:pPr>
            <w:r>
              <w:rPr>
                <w:kern w:val="0"/>
                <w:sz w:val="18"/>
                <w:szCs w:val="18"/>
              </w:rPr>
              <w:t>Creole</w:t>
            </w:r>
          </w:p>
          <w:p w14:paraId="52FFE5ED" w14:textId="77777777" w:rsidR="00DB55A1" w:rsidRDefault="00000000">
            <w:pPr>
              <w:spacing w:after="20" w:line="240" w:lineRule="auto"/>
              <w:rPr>
                <w:kern w:val="0"/>
                <w:sz w:val="18"/>
                <w:szCs w:val="18"/>
              </w:rPr>
            </w:pPr>
            <w:r>
              <w:rPr>
                <w:kern w:val="0"/>
                <w:sz w:val="18"/>
                <w:szCs w:val="18"/>
              </w:rPr>
              <w:t>(29.796°N, 93.111°W)</w:t>
            </w:r>
          </w:p>
        </w:tc>
        <w:tc>
          <w:tcPr>
            <w:tcW w:w="1047" w:type="pct"/>
          </w:tcPr>
          <w:p w14:paraId="3E248725" w14:textId="77777777" w:rsidR="00DB55A1" w:rsidRDefault="00000000">
            <w:pPr>
              <w:pStyle w:val="ListParagraph"/>
              <w:numPr>
                <w:ilvl w:val="0"/>
                <w:numId w:val="2"/>
              </w:numPr>
              <w:spacing w:after="20" w:line="240" w:lineRule="auto"/>
              <w:rPr>
                <w:kern w:val="0"/>
                <w:sz w:val="18"/>
                <w:szCs w:val="18"/>
              </w:rPr>
            </w:pPr>
            <w:r>
              <w:rPr>
                <w:kern w:val="0"/>
                <w:sz w:val="18"/>
                <w:szCs w:val="18"/>
              </w:rPr>
              <w:t>Around 5,600 homes were destroyed.</w:t>
            </w:r>
          </w:p>
        </w:tc>
        <w:tc>
          <w:tcPr>
            <w:tcW w:w="418" w:type="pct"/>
          </w:tcPr>
          <w:p w14:paraId="1A616C50" w14:textId="77777777" w:rsidR="00DB55A1" w:rsidRDefault="00000000">
            <w:pPr>
              <w:spacing w:after="20" w:line="240" w:lineRule="auto"/>
              <w:jc w:val="both"/>
              <w:rPr>
                <w:kern w:val="0"/>
                <w:sz w:val="18"/>
                <w:szCs w:val="18"/>
              </w:rPr>
            </w:pPr>
            <w:r>
              <w:rPr>
                <w:kern w:val="0"/>
                <w:sz w:val="18"/>
                <w:szCs w:val="18"/>
              </w:rPr>
              <w:t xml:space="preserve">$3.0 </w:t>
            </w:r>
          </w:p>
        </w:tc>
        <w:tc>
          <w:tcPr>
            <w:tcW w:w="1025" w:type="pct"/>
          </w:tcPr>
          <w:p w14:paraId="2684F2AF" w14:textId="77777777" w:rsidR="00DB55A1" w:rsidRDefault="00000000">
            <w:pPr>
              <w:pStyle w:val="ListParagraph"/>
              <w:numPr>
                <w:ilvl w:val="0"/>
                <w:numId w:val="2"/>
              </w:numPr>
              <w:spacing w:after="20" w:line="240" w:lineRule="auto"/>
              <w:rPr>
                <w:kern w:val="0"/>
                <w:sz w:val="18"/>
                <w:szCs w:val="18"/>
              </w:rPr>
            </w:pPr>
            <w:r>
              <w:rPr>
                <w:kern w:val="0"/>
                <w:sz w:val="18"/>
                <w:szCs w:val="18"/>
              </w:rPr>
              <w:t>No obvious environmental impact.</w:t>
            </w:r>
          </w:p>
        </w:tc>
        <w:tc>
          <w:tcPr>
            <w:tcW w:w="844" w:type="pct"/>
          </w:tcPr>
          <w:p w14:paraId="555EF133" w14:textId="77777777" w:rsidR="00DB55A1" w:rsidRDefault="00000000">
            <w:pPr>
              <w:pStyle w:val="ListParagraph"/>
              <w:numPr>
                <w:ilvl w:val="0"/>
                <w:numId w:val="2"/>
              </w:numPr>
              <w:spacing w:after="20" w:line="240" w:lineRule="auto"/>
              <w:rPr>
                <w:kern w:val="0"/>
                <w:sz w:val="18"/>
                <w:szCs w:val="18"/>
              </w:rPr>
            </w:pPr>
            <w:r>
              <w:rPr>
                <w:kern w:val="0"/>
                <w:sz w:val="18"/>
                <w:szCs w:val="18"/>
              </w:rPr>
              <w:t>4 Fatalities.</w:t>
            </w:r>
          </w:p>
          <w:p w14:paraId="36581243" w14:textId="77777777" w:rsidR="00DB55A1" w:rsidRDefault="00000000">
            <w:pPr>
              <w:pStyle w:val="ListParagraph"/>
              <w:numPr>
                <w:ilvl w:val="0"/>
                <w:numId w:val="2"/>
              </w:numPr>
              <w:spacing w:after="20" w:line="240" w:lineRule="auto"/>
              <w:rPr>
                <w:kern w:val="0"/>
                <w:sz w:val="18"/>
                <w:szCs w:val="18"/>
              </w:rPr>
            </w:pPr>
            <w:r>
              <w:rPr>
                <w:kern w:val="0"/>
                <w:sz w:val="18"/>
                <w:szCs w:val="18"/>
              </w:rPr>
              <w:t>740,000 people were power outage.</w:t>
            </w:r>
          </w:p>
          <w:p w14:paraId="6BC15AEC" w14:textId="77777777" w:rsidR="00DB55A1" w:rsidRDefault="00DB55A1">
            <w:pPr>
              <w:pStyle w:val="ListParagraph"/>
              <w:numPr>
                <w:ilvl w:val="0"/>
                <w:numId w:val="2"/>
              </w:numPr>
              <w:spacing w:after="20" w:line="240" w:lineRule="auto"/>
              <w:rPr>
                <w:kern w:val="0"/>
                <w:sz w:val="18"/>
                <w:szCs w:val="18"/>
              </w:rPr>
            </w:pPr>
          </w:p>
        </w:tc>
        <w:tc>
          <w:tcPr>
            <w:tcW w:w="572" w:type="pct"/>
          </w:tcPr>
          <w:p w14:paraId="73C9ED9E"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Cangialosi</w:t>
            </w:r>
            <w:proofErr w:type="spellEnd"/>
            <w:r>
              <w:rPr>
                <w:kern w:val="0"/>
                <w:sz w:val="18"/>
                <w:szCs w:val="18"/>
              </w:rPr>
              <w:t xml:space="preserve"> and Berg 2021)</w:t>
            </w:r>
          </w:p>
        </w:tc>
      </w:tr>
      <w:tr w:rsidR="00DB55A1" w14:paraId="31469995" w14:textId="77777777">
        <w:tc>
          <w:tcPr>
            <w:tcW w:w="539" w:type="pct"/>
          </w:tcPr>
          <w:p w14:paraId="3758AE56" w14:textId="77777777" w:rsidR="00DB55A1" w:rsidRDefault="00000000">
            <w:pPr>
              <w:spacing w:after="20" w:line="240" w:lineRule="auto"/>
              <w:jc w:val="center"/>
              <w:rPr>
                <w:kern w:val="0"/>
                <w:sz w:val="18"/>
                <w:szCs w:val="18"/>
              </w:rPr>
            </w:pPr>
            <w:r>
              <w:rPr>
                <w:kern w:val="0"/>
                <w:sz w:val="18"/>
                <w:szCs w:val="18"/>
              </w:rPr>
              <w:t>Hurricane Ida (2021)</w:t>
            </w:r>
          </w:p>
          <w:p w14:paraId="6024D82E" w14:textId="77777777" w:rsidR="00DB55A1" w:rsidRDefault="00000000">
            <w:pPr>
              <w:spacing w:after="20" w:line="240" w:lineRule="auto"/>
              <w:jc w:val="center"/>
              <w:rPr>
                <w:kern w:val="0"/>
                <w:sz w:val="18"/>
                <w:szCs w:val="18"/>
              </w:rPr>
            </w:pPr>
            <w:r>
              <w:rPr>
                <w:rFonts w:hint="eastAsia"/>
                <w:kern w:val="0"/>
                <w:sz w:val="18"/>
                <w:szCs w:val="18"/>
              </w:rPr>
              <w:t>(</w:t>
            </w:r>
            <w:r>
              <w:rPr>
                <w:kern w:val="0"/>
                <w:sz w:val="18"/>
                <w:szCs w:val="18"/>
              </w:rPr>
              <w:t>LA, NJ, NY)</w:t>
            </w:r>
          </w:p>
        </w:tc>
        <w:tc>
          <w:tcPr>
            <w:tcW w:w="555" w:type="pct"/>
          </w:tcPr>
          <w:p w14:paraId="00864CBC" w14:textId="77777777" w:rsidR="00DB55A1" w:rsidRDefault="00000000">
            <w:pPr>
              <w:spacing w:after="20" w:line="240" w:lineRule="auto"/>
              <w:rPr>
                <w:kern w:val="0"/>
                <w:sz w:val="18"/>
                <w:szCs w:val="18"/>
              </w:rPr>
            </w:pPr>
            <w:r>
              <w:rPr>
                <w:kern w:val="0"/>
                <w:sz w:val="18"/>
                <w:szCs w:val="18"/>
              </w:rPr>
              <w:t>Category 4, and</w:t>
            </w:r>
          </w:p>
          <w:p w14:paraId="3B3A6A9D" w14:textId="77777777" w:rsidR="00DB55A1" w:rsidRDefault="00000000">
            <w:pPr>
              <w:spacing w:after="20" w:line="240" w:lineRule="auto"/>
              <w:rPr>
                <w:kern w:val="0"/>
                <w:sz w:val="18"/>
                <w:szCs w:val="18"/>
              </w:rPr>
            </w:pPr>
            <w:r>
              <w:rPr>
                <w:kern w:val="0"/>
                <w:sz w:val="18"/>
                <w:szCs w:val="18"/>
              </w:rPr>
              <w:t>Port Fourchon</w:t>
            </w:r>
          </w:p>
          <w:p w14:paraId="4B18EA38" w14:textId="77777777" w:rsidR="00DB55A1" w:rsidRDefault="00000000">
            <w:pPr>
              <w:spacing w:after="20" w:line="240" w:lineRule="auto"/>
              <w:rPr>
                <w:kern w:val="0"/>
                <w:sz w:val="18"/>
                <w:szCs w:val="18"/>
              </w:rPr>
            </w:pPr>
            <w:r>
              <w:rPr>
                <w:rFonts w:hint="eastAsia"/>
                <w:kern w:val="0"/>
                <w:sz w:val="18"/>
                <w:szCs w:val="18"/>
              </w:rPr>
              <w:t>(</w:t>
            </w:r>
            <w:r>
              <w:rPr>
                <w:kern w:val="0"/>
                <w:sz w:val="18"/>
                <w:szCs w:val="18"/>
              </w:rPr>
              <w:t>29.105°N, 90.195°W)</w:t>
            </w:r>
          </w:p>
        </w:tc>
        <w:tc>
          <w:tcPr>
            <w:tcW w:w="1047" w:type="pct"/>
          </w:tcPr>
          <w:p w14:paraId="15DE3BD7" w14:textId="77777777" w:rsidR="00DB55A1" w:rsidRDefault="00000000">
            <w:pPr>
              <w:pStyle w:val="ListParagraph"/>
              <w:numPr>
                <w:ilvl w:val="0"/>
                <w:numId w:val="2"/>
              </w:numPr>
              <w:spacing w:after="20" w:line="240" w:lineRule="auto"/>
              <w:rPr>
                <w:kern w:val="0"/>
                <w:sz w:val="18"/>
                <w:szCs w:val="18"/>
              </w:rPr>
            </w:pPr>
            <w:r>
              <w:rPr>
                <w:kern w:val="0"/>
                <w:sz w:val="18"/>
                <w:szCs w:val="18"/>
              </w:rPr>
              <w:t>More than 1,000 buildings were destroyed in Venezuela.</w:t>
            </w:r>
          </w:p>
          <w:p w14:paraId="09AA6440" w14:textId="77777777" w:rsidR="00DB55A1" w:rsidRDefault="00000000">
            <w:pPr>
              <w:pStyle w:val="ListParagraph"/>
              <w:numPr>
                <w:ilvl w:val="0"/>
                <w:numId w:val="2"/>
              </w:numPr>
              <w:spacing w:after="20" w:line="240" w:lineRule="auto"/>
              <w:rPr>
                <w:kern w:val="0"/>
                <w:sz w:val="18"/>
                <w:szCs w:val="18"/>
              </w:rPr>
            </w:pPr>
            <w:r>
              <w:rPr>
                <w:kern w:val="0"/>
                <w:sz w:val="18"/>
                <w:szCs w:val="18"/>
              </w:rPr>
              <w:t>About 3,839 oil and gas rigs, wells and thousands of pipelines were damaged.</w:t>
            </w:r>
          </w:p>
        </w:tc>
        <w:tc>
          <w:tcPr>
            <w:tcW w:w="418" w:type="pct"/>
          </w:tcPr>
          <w:p w14:paraId="68D4A71E" w14:textId="77777777" w:rsidR="00DB55A1" w:rsidRDefault="00000000">
            <w:pPr>
              <w:spacing w:after="20" w:line="240" w:lineRule="auto"/>
              <w:jc w:val="both"/>
              <w:rPr>
                <w:kern w:val="0"/>
                <w:sz w:val="18"/>
                <w:szCs w:val="18"/>
              </w:rPr>
            </w:pPr>
            <w:r>
              <w:rPr>
                <w:kern w:val="0"/>
                <w:sz w:val="18"/>
                <w:szCs w:val="18"/>
              </w:rPr>
              <w:t>$75.2</w:t>
            </w:r>
          </w:p>
        </w:tc>
        <w:tc>
          <w:tcPr>
            <w:tcW w:w="1025" w:type="pct"/>
          </w:tcPr>
          <w:p w14:paraId="411C08C2" w14:textId="77777777" w:rsidR="00DB55A1" w:rsidRDefault="00000000">
            <w:pPr>
              <w:pStyle w:val="ListParagraph"/>
              <w:numPr>
                <w:ilvl w:val="0"/>
                <w:numId w:val="2"/>
              </w:numPr>
              <w:spacing w:after="20" w:line="240" w:lineRule="auto"/>
              <w:rPr>
                <w:kern w:val="0"/>
                <w:sz w:val="18"/>
                <w:szCs w:val="18"/>
              </w:rPr>
            </w:pPr>
            <w:r>
              <w:rPr>
                <w:kern w:val="0"/>
                <w:sz w:val="18"/>
                <w:szCs w:val="18"/>
              </w:rPr>
              <w:t>Subsidence, p</w:t>
            </w:r>
            <w:r>
              <w:rPr>
                <w:rFonts w:hint="eastAsia"/>
                <w:kern w:val="0"/>
                <w:sz w:val="18"/>
                <w:szCs w:val="18"/>
              </w:rPr>
              <w:t>ai</w:t>
            </w:r>
            <w:r>
              <w:rPr>
                <w:kern w:val="0"/>
                <w:sz w:val="18"/>
                <w:szCs w:val="18"/>
              </w:rPr>
              <w:t>red with sea level rise spurred by climate change, results in significant, extensive land loss in coastal Louisiana and offshore.</w:t>
            </w:r>
          </w:p>
        </w:tc>
        <w:tc>
          <w:tcPr>
            <w:tcW w:w="844" w:type="pct"/>
          </w:tcPr>
          <w:p w14:paraId="6B88D2AA" w14:textId="77777777" w:rsidR="00DB55A1" w:rsidRDefault="00000000">
            <w:pPr>
              <w:pStyle w:val="ListParagraph"/>
              <w:numPr>
                <w:ilvl w:val="0"/>
                <w:numId w:val="2"/>
              </w:numPr>
              <w:spacing w:after="20" w:line="240" w:lineRule="auto"/>
              <w:rPr>
                <w:kern w:val="0"/>
                <w:sz w:val="18"/>
                <w:szCs w:val="18"/>
              </w:rPr>
            </w:pPr>
            <w:r>
              <w:rPr>
                <w:kern w:val="0"/>
                <w:sz w:val="18"/>
                <w:szCs w:val="18"/>
              </w:rPr>
              <w:t>55 fatalities.</w:t>
            </w:r>
          </w:p>
          <w:p w14:paraId="7B06BBF1" w14:textId="77777777" w:rsidR="00DB55A1" w:rsidRDefault="00000000">
            <w:pPr>
              <w:pStyle w:val="ListParagraph"/>
              <w:numPr>
                <w:ilvl w:val="0"/>
                <w:numId w:val="2"/>
              </w:numPr>
              <w:spacing w:after="20" w:line="240" w:lineRule="auto"/>
              <w:rPr>
                <w:kern w:val="0"/>
                <w:sz w:val="18"/>
                <w:szCs w:val="18"/>
              </w:rPr>
            </w:pPr>
            <w:r>
              <w:rPr>
                <w:rFonts w:hint="eastAsia"/>
                <w:kern w:val="0"/>
                <w:sz w:val="18"/>
                <w:szCs w:val="18"/>
              </w:rPr>
              <w:t>M</w:t>
            </w:r>
            <w:r>
              <w:rPr>
                <w:kern w:val="0"/>
                <w:sz w:val="18"/>
                <w:szCs w:val="18"/>
              </w:rPr>
              <w:t>ore than 560,000 power outages.</w:t>
            </w:r>
          </w:p>
          <w:p w14:paraId="4C64F3E0" w14:textId="77777777" w:rsidR="00DB55A1" w:rsidRDefault="00DB55A1">
            <w:pPr>
              <w:pStyle w:val="ListParagraph"/>
              <w:numPr>
                <w:ilvl w:val="0"/>
                <w:numId w:val="2"/>
              </w:numPr>
              <w:spacing w:after="20" w:line="240" w:lineRule="auto"/>
              <w:rPr>
                <w:kern w:val="0"/>
                <w:sz w:val="18"/>
                <w:szCs w:val="18"/>
              </w:rPr>
            </w:pPr>
          </w:p>
        </w:tc>
        <w:tc>
          <w:tcPr>
            <w:tcW w:w="572" w:type="pct"/>
          </w:tcPr>
          <w:p w14:paraId="57ECC4CC" w14:textId="77777777" w:rsidR="00DB55A1" w:rsidRDefault="00000000">
            <w:pPr>
              <w:spacing w:after="20" w:line="240" w:lineRule="auto"/>
              <w:rPr>
                <w:kern w:val="0"/>
                <w:sz w:val="18"/>
                <w:szCs w:val="18"/>
              </w:rPr>
            </w:pPr>
            <w:r>
              <w:rPr>
                <w:rFonts w:hint="eastAsia"/>
                <w:kern w:val="0"/>
                <w:sz w:val="18"/>
                <w:szCs w:val="18"/>
              </w:rPr>
              <w:t>(</w:t>
            </w:r>
            <w:proofErr w:type="spellStart"/>
            <w:r>
              <w:rPr>
                <w:kern w:val="0"/>
                <w:sz w:val="18"/>
                <w:szCs w:val="18"/>
              </w:rPr>
              <w:t>Beven</w:t>
            </w:r>
            <w:proofErr w:type="spellEnd"/>
            <w:r>
              <w:rPr>
                <w:kern w:val="0"/>
                <w:sz w:val="18"/>
                <w:szCs w:val="18"/>
              </w:rPr>
              <w:t xml:space="preserve"> et al. 2022; </w:t>
            </w:r>
            <w:proofErr w:type="spellStart"/>
            <w:r>
              <w:rPr>
                <w:kern w:val="0"/>
                <w:sz w:val="18"/>
                <w:szCs w:val="18"/>
              </w:rPr>
              <w:t>Yorder</w:t>
            </w:r>
            <w:proofErr w:type="spellEnd"/>
            <w:r>
              <w:rPr>
                <w:kern w:val="0"/>
                <w:sz w:val="18"/>
                <w:szCs w:val="18"/>
              </w:rPr>
              <w:t xml:space="preserve"> and Moore 2022)</w:t>
            </w:r>
          </w:p>
        </w:tc>
      </w:tr>
      <w:tr w:rsidR="00DB55A1" w14:paraId="53048ACE" w14:textId="77777777">
        <w:tc>
          <w:tcPr>
            <w:tcW w:w="539" w:type="pct"/>
          </w:tcPr>
          <w:p w14:paraId="7C7EA9F0" w14:textId="77777777" w:rsidR="00DB55A1" w:rsidRDefault="00000000">
            <w:pPr>
              <w:spacing w:after="20" w:line="240" w:lineRule="auto"/>
              <w:jc w:val="center"/>
              <w:rPr>
                <w:kern w:val="0"/>
                <w:sz w:val="18"/>
                <w:szCs w:val="18"/>
              </w:rPr>
            </w:pPr>
            <w:r>
              <w:rPr>
                <w:kern w:val="0"/>
                <w:sz w:val="18"/>
                <w:szCs w:val="18"/>
              </w:rPr>
              <w:t>Hurricane Fiona (2022)</w:t>
            </w:r>
          </w:p>
          <w:p w14:paraId="224A60F6" w14:textId="77777777" w:rsidR="00DB55A1" w:rsidRDefault="00000000">
            <w:pPr>
              <w:spacing w:after="20" w:line="240" w:lineRule="auto"/>
              <w:jc w:val="center"/>
              <w:rPr>
                <w:kern w:val="0"/>
                <w:sz w:val="18"/>
                <w:szCs w:val="18"/>
              </w:rPr>
            </w:pPr>
            <w:r>
              <w:rPr>
                <w:kern w:val="0"/>
                <w:sz w:val="18"/>
                <w:szCs w:val="18"/>
              </w:rPr>
              <w:t>(PR)</w:t>
            </w:r>
          </w:p>
        </w:tc>
        <w:tc>
          <w:tcPr>
            <w:tcW w:w="555" w:type="pct"/>
          </w:tcPr>
          <w:p w14:paraId="1A76921D" w14:textId="77777777" w:rsidR="00DB55A1" w:rsidRDefault="00000000">
            <w:pPr>
              <w:spacing w:after="20" w:line="240" w:lineRule="auto"/>
              <w:rPr>
                <w:kern w:val="0"/>
                <w:sz w:val="18"/>
                <w:szCs w:val="18"/>
              </w:rPr>
            </w:pPr>
            <w:r>
              <w:rPr>
                <w:kern w:val="0"/>
                <w:sz w:val="18"/>
                <w:szCs w:val="18"/>
              </w:rPr>
              <w:t>Category 4, and</w:t>
            </w:r>
          </w:p>
          <w:p w14:paraId="51D026B8" w14:textId="77777777" w:rsidR="00DB55A1" w:rsidRDefault="00000000">
            <w:pPr>
              <w:spacing w:after="20" w:line="240" w:lineRule="auto"/>
              <w:rPr>
                <w:kern w:val="0"/>
                <w:sz w:val="18"/>
                <w:szCs w:val="18"/>
              </w:rPr>
            </w:pPr>
            <w:r>
              <w:rPr>
                <w:rFonts w:hint="eastAsia"/>
                <w:kern w:val="0"/>
                <w:sz w:val="18"/>
                <w:szCs w:val="18"/>
              </w:rPr>
              <w:t>P</w:t>
            </w:r>
            <w:r>
              <w:rPr>
                <w:kern w:val="0"/>
                <w:sz w:val="18"/>
                <w:szCs w:val="18"/>
              </w:rPr>
              <w:t xml:space="preserve">unta </w:t>
            </w:r>
            <w:proofErr w:type="spellStart"/>
            <w:r>
              <w:rPr>
                <w:kern w:val="0"/>
                <w:sz w:val="18"/>
                <w:szCs w:val="18"/>
              </w:rPr>
              <w:t>Tocon</w:t>
            </w:r>
            <w:proofErr w:type="spellEnd"/>
          </w:p>
          <w:p w14:paraId="396A45EC" w14:textId="77777777" w:rsidR="00DB55A1" w:rsidRDefault="00000000">
            <w:pPr>
              <w:spacing w:after="20" w:line="240" w:lineRule="auto"/>
              <w:rPr>
                <w:kern w:val="0"/>
                <w:sz w:val="18"/>
                <w:szCs w:val="18"/>
              </w:rPr>
            </w:pPr>
            <w:r>
              <w:rPr>
                <w:rFonts w:hint="eastAsia"/>
                <w:kern w:val="0"/>
                <w:sz w:val="18"/>
                <w:szCs w:val="18"/>
              </w:rPr>
              <w:t>(</w:t>
            </w:r>
            <w:r>
              <w:rPr>
                <w:kern w:val="0"/>
                <w:sz w:val="18"/>
                <w:szCs w:val="18"/>
              </w:rPr>
              <w:t>17.947°N, 67.110°W)</w:t>
            </w:r>
          </w:p>
          <w:p w14:paraId="3D0949D9" w14:textId="77777777" w:rsidR="00DB55A1" w:rsidRDefault="00DB55A1">
            <w:pPr>
              <w:spacing w:after="20" w:line="240" w:lineRule="auto"/>
              <w:rPr>
                <w:kern w:val="0"/>
                <w:sz w:val="18"/>
                <w:szCs w:val="18"/>
              </w:rPr>
            </w:pPr>
          </w:p>
        </w:tc>
        <w:tc>
          <w:tcPr>
            <w:tcW w:w="1047" w:type="pct"/>
          </w:tcPr>
          <w:p w14:paraId="2862DEE1" w14:textId="77777777" w:rsidR="00DB55A1" w:rsidRDefault="00000000">
            <w:pPr>
              <w:pStyle w:val="ListParagraph"/>
              <w:numPr>
                <w:ilvl w:val="0"/>
                <w:numId w:val="2"/>
              </w:numPr>
              <w:spacing w:after="20" w:line="240" w:lineRule="auto"/>
              <w:rPr>
                <w:kern w:val="0"/>
                <w:sz w:val="18"/>
                <w:szCs w:val="18"/>
              </w:rPr>
            </w:pPr>
            <w:r>
              <w:rPr>
                <w:rFonts w:hint="eastAsia"/>
                <w:kern w:val="0"/>
                <w:sz w:val="18"/>
                <w:szCs w:val="18"/>
              </w:rPr>
              <w:t>A</w:t>
            </w:r>
            <w:r>
              <w:rPr>
                <w:kern w:val="0"/>
                <w:sz w:val="18"/>
                <w:szCs w:val="18"/>
              </w:rPr>
              <w:t>ll aspects of the grid were damaged, including substations and high voltage power lines.</w:t>
            </w:r>
          </w:p>
        </w:tc>
        <w:tc>
          <w:tcPr>
            <w:tcW w:w="418" w:type="pct"/>
          </w:tcPr>
          <w:p w14:paraId="740D176E" w14:textId="77777777" w:rsidR="00DB55A1" w:rsidRDefault="00000000">
            <w:pPr>
              <w:spacing w:after="20" w:line="240" w:lineRule="auto"/>
              <w:jc w:val="both"/>
              <w:rPr>
                <w:kern w:val="0"/>
                <w:sz w:val="18"/>
                <w:szCs w:val="18"/>
              </w:rPr>
            </w:pPr>
            <w:r>
              <w:rPr>
                <w:kern w:val="0"/>
                <w:sz w:val="18"/>
                <w:szCs w:val="18"/>
              </w:rPr>
              <w:t xml:space="preserve">$3.4 </w:t>
            </w:r>
          </w:p>
        </w:tc>
        <w:tc>
          <w:tcPr>
            <w:tcW w:w="1025" w:type="pct"/>
          </w:tcPr>
          <w:p w14:paraId="3548D1EB" w14:textId="77777777" w:rsidR="00DB55A1" w:rsidRDefault="00000000">
            <w:pPr>
              <w:pStyle w:val="ListParagraph"/>
              <w:numPr>
                <w:ilvl w:val="0"/>
                <w:numId w:val="2"/>
              </w:numPr>
              <w:spacing w:after="20" w:line="240" w:lineRule="auto"/>
              <w:rPr>
                <w:kern w:val="0"/>
                <w:sz w:val="18"/>
                <w:szCs w:val="18"/>
              </w:rPr>
            </w:pPr>
            <w:r>
              <w:rPr>
                <w:kern w:val="0"/>
                <w:sz w:val="18"/>
                <w:szCs w:val="18"/>
              </w:rPr>
              <w:t>Heating up the deeper layers and cooling off the surface layer about 6 C.</w:t>
            </w:r>
          </w:p>
        </w:tc>
        <w:tc>
          <w:tcPr>
            <w:tcW w:w="844" w:type="pct"/>
          </w:tcPr>
          <w:p w14:paraId="45AA010F" w14:textId="77777777" w:rsidR="00DB55A1" w:rsidRDefault="00000000">
            <w:pPr>
              <w:pStyle w:val="ListParagraph"/>
              <w:numPr>
                <w:ilvl w:val="0"/>
                <w:numId w:val="2"/>
              </w:numPr>
              <w:spacing w:after="20" w:line="240" w:lineRule="auto"/>
              <w:rPr>
                <w:kern w:val="0"/>
                <w:sz w:val="18"/>
                <w:szCs w:val="18"/>
              </w:rPr>
            </w:pPr>
            <w:r>
              <w:rPr>
                <w:rFonts w:hint="eastAsia"/>
                <w:kern w:val="0"/>
                <w:sz w:val="18"/>
                <w:szCs w:val="18"/>
              </w:rPr>
              <w:t>A</w:t>
            </w:r>
            <w:r>
              <w:rPr>
                <w:kern w:val="0"/>
                <w:sz w:val="18"/>
                <w:szCs w:val="18"/>
              </w:rPr>
              <w:t>t least 21 fatalities.</w:t>
            </w:r>
          </w:p>
          <w:p w14:paraId="25F76A60" w14:textId="77777777" w:rsidR="00DB55A1" w:rsidRDefault="00000000">
            <w:pPr>
              <w:pStyle w:val="ListParagraph"/>
              <w:numPr>
                <w:ilvl w:val="0"/>
                <w:numId w:val="2"/>
              </w:numPr>
              <w:spacing w:after="20" w:line="240" w:lineRule="auto"/>
              <w:rPr>
                <w:kern w:val="0"/>
                <w:sz w:val="18"/>
                <w:szCs w:val="18"/>
              </w:rPr>
            </w:pPr>
            <w:r>
              <w:rPr>
                <w:kern w:val="0"/>
                <w:sz w:val="18"/>
                <w:szCs w:val="18"/>
              </w:rPr>
              <w:t xml:space="preserve">More than 900,000 people </w:t>
            </w:r>
            <w:r>
              <w:rPr>
                <w:rFonts w:hint="eastAsia"/>
                <w:kern w:val="0"/>
                <w:sz w:val="18"/>
                <w:szCs w:val="18"/>
              </w:rPr>
              <w:t>一</w:t>
            </w:r>
            <w:r>
              <w:rPr>
                <w:kern w:val="0"/>
                <w:sz w:val="18"/>
                <w:szCs w:val="18"/>
              </w:rPr>
              <w:t>were without power in Puerto Rico.</w:t>
            </w:r>
          </w:p>
          <w:p w14:paraId="1FB8BB1F" w14:textId="77777777" w:rsidR="00DB55A1" w:rsidRDefault="00DB55A1">
            <w:pPr>
              <w:spacing w:after="20" w:line="240" w:lineRule="auto"/>
              <w:rPr>
                <w:kern w:val="0"/>
                <w:sz w:val="18"/>
                <w:szCs w:val="18"/>
              </w:rPr>
            </w:pPr>
          </w:p>
        </w:tc>
        <w:tc>
          <w:tcPr>
            <w:tcW w:w="572" w:type="pct"/>
          </w:tcPr>
          <w:p w14:paraId="0CEF4A5D" w14:textId="77777777" w:rsidR="00DB55A1" w:rsidRDefault="00000000">
            <w:pPr>
              <w:spacing w:after="20" w:line="240" w:lineRule="auto"/>
              <w:rPr>
                <w:kern w:val="0"/>
                <w:sz w:val="18"/>
                <w:szCs w:val="18"/>
              </w:rPr>
            </w:pPr>
            <w:r>
              <w:rPr>
                <w:kern w:val="0"/>
                <w:sz w:val="18"/>
                <w:szCs w:val="18"/>
              </w:rPr>
              <w:t>(Diaz 2022; CBC News 2022)</w:t>
            </w:r>
          </w:p>
        </w:tc>
      </w:tr>
      <w:tr w:rsidR="00DB55A1" w14:paraId="6ABB22E9" w14:textId="77777777">
        <w:tc>
          <w:tcPr>
            <w:tcW w:w="539" w:type="pct"/>
          </w:tcPr>
          <w:p w14:paraId="704DE370" w14:textId="77777777" w:rsidR="00DB55A1" w:rsidRDefault="00000000">
            <w:pPr>
              <w:spacing w:after="20" w:line="240" w:lineRule="auto"/>
              <w:jc w:val="center"/>
              <w:rPr>
                <w:kern w:val="0"/>
                <w:sz w:val="18"/>
                <w:szCs w:val="18"/>
              </w:rPr>
            </w:pPr>
            <w:commentRangeStart w:id="368"/>
            <w:r>
              <w:rPr>
                <w:kern w:val="0"/>
                <w:sz w:val="18"/>
                <w:szCs w:val="18"/>
              </w:rPr>
              <w:t>Hurricane Ian (2022),</w:t>
            </w:r>
            <w:commentRangeEnd w:id="368"/>
            <w:r>
              <w:rPr>
                <w:rStyle w:val="CommentReference"/>
              </w:rPr>
              <w:commentReference w:id="368"/>
            </w:r>
          </w:p>
          <w:p w14:paraId="6BA85CFC" w14:textId="77777777" w:rsidR="00DB55A1" w:rsidRDefault="00000000">
            <w:pPr>
              <w:spacing w:after="20" w:line="240" w:lineRule="auto"/>
              <w:jc w:val="center"/>
              <w:rPr>
                <w:kern w:val="0"/>
                <w:sz w:val="18"/>
                <w:szCs w:val="18"/>
              </w:rPr>
            </w:pPr>
            <w:r>
              <w:rPr>
                <w:kern w:val="0"/>
                <w:sz w:val="18"/>
                <w:szCs w:val="18"/>
              </w:rPr>
              <w:t>(FL, NC, SC)</w:t>
            </w:r>
          </w:p>
        </w:tc>
        <w:tc>
          <w:tcPr>
            <w:tcW w:w="555" w:type="pct"/>
          </w:tcPr>
          <w:p w14:paraId="350430A6" w14:textId="77777777" w:rsidR="00DB55A1" w:rsidRDefault="00000000">
            <w:pPr>
              <w:spacing w:after="20" w:line="240" w:lineRule="auto"/>
              <w:rPr>
                <w:kern w:val="0"/>
                <w:sz w:val="18"/>
                <w:szCs w:val="18"/>
              </w:rPr>
            </w:pPr>
            <w:r>
              <w:rPr>
                <w:kern w:val="0"/>
                <w:sz w:val="18"/>
                <w:szCs w:val="18"/>
              </w:rPr>
              <w:t>Category 5, and</w:t>
            </w:r>
          </w:p>
          <w:p w14:paraId="7CCB28F1" w14:textId="77777777" w:rsidR="00DB55A1" w:rsidRDefault="00000000">
            <w:pPr>
              <w:spacing w:after="20" w:line="240" w:lineRule="auto"/>
              <w:rPr>
                <w:kern w:val="0"/>
                <w:sz w:val="18"/>
                <w:szCs w:val="18"/>
              </w:rPr>
            </w:pPr>
            <w:proofErr w:type="spellStart"/>
            <w:r>
              <w:rPr>
                <w:kern w:val="0"/>
                <w:sz w:val="18"/>
                <w:szCs w:val="18"/>
              </w:rPr>
              <w:t>Cayo</w:t>
            </w:r>
            <w:proofErr w:type="spellEnd"/>
            <w:r>
              <w:rPr>
                <w:kern w:val="0"/>
                <w:sz w:val="18"/>
                <w:szCs w:val="18"/>
              </w:rPr>
              <w:t xml:space="preserve"> Costa Island</w:t>
            </w:r>
          </w:p>
          <w:p w14:paraId="18EEA12F" w14:textId="77777777" w:rsidR="00DB55A1" w:rsidRDefault="00000000">
            <w:pPr>
              <w:spacing w:after="20" w:line="240" w:lineRule="auto"/>
              <w:rPr>
                <w:kern w:val="0"/>
                <w:sz w:val="18"/>
                <w:szCs w:val="18"/>
              </w:rPr>
            </w:pPr>
            <w:r>
              <w:rPr>
                <w:kern w:val="0"/>
                <w:sz w:val="18"/>
                <w:szCs w:val="18"/>
              </w:rPr>
              <w:t>(26.686°N, 82.25°W)</w:t>
            </w:r>
          </w:p>
          <w:p w14:paraId="15AA56AD" w14:textId="77777777" w:rsidR="00DB55A1" w:rsidRDefault="00DB55A1">
            <w:pPr>
              <w:spacing w:after="20" w:line="240" w:lineRule="auto"/>
              <w:rPr>
                <w:kern w:val="0"/>
                <w:sz w:val="18"/>
                <w:szCs w:val="18"/>
              </w:rPr>
            </w:pPr>
          </w:p>
        </w:tc>
        <w:tc>
          <w:tcPr>
            <w:tcW w:w="1047" w:type="pct"/>
          </w:tcPr>
          <w:p w14:paraId="42CBF314" w14:textId="77777777" w:rsidR="00DB55A1" w:rsidRDefault="00000000">
            <w:pPr>
              <w:pStyle w:val="ListParagraph"/>
              <w:numPr>
                <w:ilvl w:val="0"/>
                <w:numId w:val="2"/>
              </w:numPr>
              <w:spacing w:after="20" w:line="240" w:lineRule="auto"/>
              <w:rPr>
                <w:kern w:val="0"/>
                <w:sz w:val="18"/>
                <w:szCs w:val="18"/>
              </w:rPr>
            </w:pPr>
            <w:r>
              <w:rPr>
                <w:kern w:val="0"/>
                <w:sz w:val="18"/>
                <w:szCs w:val="18"/>
              </w:rPr>
              <w:t>At least 52,514 structures were impacted of which 5,369 were destroyed and 14,245 received major damage in Lee County, Florida.</w:t>
            </w:r>
          </w:p>
          <w:p w14:paraId="25392401" w14:textId="77777777" w:rsidR="00DB55A1" w:rsidRDefault="00000000">
            <w:pPr>
              <w:pStyle w:val="ListParagraph"/>
              <w:numPr>
                <w:ilvl w:val="0"/>
                <w:numId w:val="2"/>
              </w:numPr>
              <w:spacing w:after="20" w:line="240" w:lineRule="auto"/>
              <w:rPr>
                <w:kern w:val="0"/>
                <w:sz w:val="18"/>
                <w:szCs w:val="18"/>
              </w:rPr>
            </w:pPr>
            <w:r>
              <w:rPr>
                <w:kern w:val="0"/>
                <w:sz w:val="18"/>
                <w:szCs w:val="18"/>
              </w:rPr>
              <w:t>More than 2.4 million people lost power.</w:t>
            </w:r>
          </w:p>
        </w:tc>
        <w:tc>
          <w:tcPr>
            <w:tcW w:w="418" w:type="pct"/>
          </w:tcPr>
          <w:p w14:paraId="1C26F6C2" w14:textId="77777777" w:rsidR="00DB55A1" w:rsidRDefault="00000000">
            <w:pPr>
              <w:spacing w:after="20" w:line="240" w:lineRule="auto"/>
              <w:jc w:val="both"/>
              <w:rPr>
                <w:kern w:val="0"/>
                <w:sz w:val="18"/>
                <w:szCs w:val="18"/>
              </w:rPr>
            </w:pPr>
            <w:r>
              <w:rPr>
                <w:kern w:val="0"/>
                <w:sz w:val="18"/>
                <w:szCs w:val="18"/>
              </w:rPr>
              <w:t>$113.1</w:t>
            </w:r>
          </w:p>
        </w:tc>
        <w:tc>
          <w:tcPr>
            <w:tcW w:w="1025" w:type="pct"/>
          </w:tcPr>
          <w:p w14:paraId="1DD53364" w14:textId="77777777" w:rsidR="00DB55A1" w:rsidRDefault="00000000">
            <w:pPr>
              <w:pStyle w:val="ListParagraph"/>
              <w:numPr>
                <w:ilvl w:val="0"/>
                <w:numId w:val="2"/>
              </w:numPr>
              <w:spacing w:after="20" w:line="240" w:lineRule="auto"/>
              <w:rPr>
                <w:kern w:val="0"/>
                <w:sz w:val="18"/>
                <w:szCs w:val="18"/>
              </w:rPr>
            </w:pPr>
            <w:r>
              <w:rPr>
                <w:kern w:val="0"/>
                <w:sz w:val="18"/>
                <w:szCs w:val="18"/>
              </w:rPr>
              <w:t>The hurricane destroyed the artificial reefs that are essential to Florida’s underwater ecosystems and caused toxic algal blooms that harm birds and fish.</w:t>
            </w:r>
          </w:p>
        </w:tc>
        <w:tc>
          <w:tcPr>
            <w:tcW w:w="844" w:type="pct"/>
          </w:tcPr>
          <w:p w14:paraId="17213EAD" w14:textId="77777777" w:rsidR="00DB55A1" w:rsidRDefault="00000000">
            <w:pPr>
              <w:pStyle w:val="ListParagraph"/>
              <w:numPr>
                <w:ilvl w:val="0"/>
                <w:numId w:val="2"/>
              </w:numPr>
              <w:spacing w:after="20" w:line="240" w:lineRule="auto"/>
              <w:rPr>
                <w:kern w:val="0"/>
                <w:sz w:val="18"/>
                <w:szCs w:val="18"/>
              </w:rPr>
            </w:pPr>
            <w:r>
              <w:rPr>
                <w:kern w:val="0"/>
                <w:sz w:val="18"/>
                <w:szCs w:val="18"/>
              </w:rPr>
              <w:t>149 fatalities.</w:t>
            </w:r>
          </w:p>
          <w:p w14:paraId="716E20ED" w14:textId="77777777" w:rsidR="00DB55A1" w:rsidRDefault="00DB55A1">
            <w:pPr>
              <w:pStyle w:val="ListParagraph"/>
              <w:spacing w:after="20" w:line="240" w:lineRule="auto"/>
              <w:ind w:left="360"/>
              <w:rPr>
                <w:kern w:val="0"/>
                <w:sz w:val="18"/>
                <w:szCs w:val="18"/>
              </w:rPr>
            </w:pPr>
          </w:p>
        </w:tc>
        <w:tc>
          <w:tcPr>
            <w:tcW w:w="572" w:type="pct"/>
          </w:tcPr>
          <w:p w14:paraId="28F21923" w14:textId="77777777" w:rsidR="00DB55A1" w:rsidRDefault="00000000">
            <w:pPr>
              <w:spacing w:after="20" w:line="240" w:lineRule="auto"/>
              <w:rPr>
                <w:kern w:val="0"/>
                <w:sz w:val="18"/>
                <w:szCs w:val="18"/>
              </w:rPr>
            </w:pPr>
            <w:r>
              <w:rPr>
                <w:kern w:val="0"/>
                <w:sz w:val="18"/>
                <w:szCs w:val="18"/>
              </w:rPr>
              <w:t xml:space="preserve">(Bucci et al. 2022; </w:t>
            </w:r>
            <w:proofErr w:type="spellStart"/>
            <w:r>
              <w:rPr>
                <w:kern w:val="0"/>
                <w:sz w:val="18"/>
                <w:szCs w:val="18"/>
              </w:rPr>
              <w:t>Aaditi</w:t>
            </w:r>
            <w:proofErr w:type="spellEnd"/>
            <w:r>
              <w:rPr>
                <w:kern w:val="0"/>
                <w:sz w:val="18"/>
                <w:szCs w:val="18"/>
              </w:rPr>
              <w:t xml:space="preserve"> 2022)</w:t>
            </w:r>
          </w:p>
        </w:tc>
      </w:tr>
    </w:tbl>
    <w:p w14:paraId="283744A0" w14:textId="77777777" w:rsidR="00DB55A1" w:rsidRDefault="00DB55A1">
      <w:pPr>
        <w:jc w:val="both"/>
      </w:pPr>
    </w:p>
    <w:p w14:paraId="6B506AE4" w14:textId="77777777" w:rsidR="00DB55A1" w:rsidRDefault="00000000">
      <w:pPr>
        <w:jc w:val="both"/>
      </w:pPr>
      <w:r>
        <w:t>Discussion on tornados.</w:t>
      </w:r>
    </w:p>
    <w:p w14:paraId="07219296" w14:textId="77777777" w:rsidR="00DB55A1" w:rsidRDefault="00DB55A1">
      <w:pPr>
        <w:jc w:val="both"/>
      </w:pPr>
    </w:p>
    <w:p w14:paraId="2E012B3B" w14:textId="77777777" w:rsidR="00DB55A1" w:rsidRDefault="00000000" w:rsidP="00242B46">
      <w:pPr>
        <w:jc w:val="both"/>
        <w:outlineLvl w:val="1"/>
        <w:rPr>
          <w:b/>
        </w:rPr>
      </w:pPr>
      <w:r>
        <w:rPr>
          <w:b/>
        </w:rPr>
        <w:t xml:space="preserve">Table 3: List of Major </w:t>
      </w:r>
      <w:r>
        <w:rPr>
          <w:rFonts w:hint="eastAsia"/>
          <w:b/>
        </w:rPr>
        <w:t>Tornadoe</w:t>
      </w:r>
      <w:r>
        <w:rPr>
          <w:b/>
        </w:rPr>
        <w:t>s Disasters (100 years)</w:t>
      </w:r>
    </w:p>
    <w:tbl>
      <w:tblPr>
        <w:tblStyle w:val="TableGrid"/>
        <w:tblW w:w="12895" w:type="dxa"/>
        <w:tblLayout w:type="fixed"/>
        <w:tblLook w:val="04A0" w:firstRow="1" w:lastRow="0" w:firstColumn="1" w:lastColumn="0" w:noHBand="0" w:noVBand="1"/>
      </w:tblPr>
      <w:tblGrid>
        <w:gridCol w:w="1696"/>
        <w:gridCol w:w="1985"/>
        <w:gridCol w:w="2410"/>
        <w:gridCol w:w="992"/>
        <w:gridCol w:w="1559"/>
        <w:gridCol w:w="2693"/>
        <w:gridCol w:w="1560"/>
      </w:tblGrid>
      <w:tr w:rsidR="00DB55A1" w14:paraId="519C0E6C" w14:textId="77777777">
        <w:trPr>
          <w:trHeight w:val="370"/>
        </w:trPr>
        <w:tc>
          <w:tcPr>
            <w:tcW w:w="1696" w:type="dxa"/>
          </w:tcPr>
          <w:p w14:paraId="7DE44CBF" w14:textId="77777777" w:rsidR="00DB55A1" w:rsidRDefault="00000000">
            <w:pPr>
              <w:widowControl/>
              <w:spacing w:line="240" w:lineRule="auto"/>
              <w:rPr>
                <w:b/>
                <w:bCs/>
                <w:sz w:val="18"/>
                <w:szCs w:val="18"/>
              </w:rPr>
            </w:pPr>
            <w:r>
              <w:rPr>
                <w:rFonts w:hint="eastAsia"/>
                <w:b/>
                <w:bCs/>
                <w:sz w:val="18"/>
                <w:szCs w:val="18"/>
              </w:rPr>
              <w:t>Tornado</w:t>
            </w:r>
            <w:r>
              <w:rPr>
                <w:b/>
                <w:bCs/>
                <w:kern w:val="0"/>
                <w:sz w:val="18"/>
                <w:szCs w:val="18"/>
              </w:rPr>
              <w:t xml:space="preserve"> &amp; Location</w:t>
            </w:r>
          </w:p>
        </w:tc>
        <w:tc>
          <w:tcPr>
            <w:tcW w:w="1985" w:type="dxa"/>
          </w:tcPr>
          <w:p w14:paraId="3A61452E" w14:textId="77777777" w:rsidR="00DB55A1" w:rsidRDefault="00000000">
            <w:pPr>
              <w:spacing w:line="240" w:lineRule="auto"/>
              <w:rPr>
                <w:b/>
                <w:bCs/>
                <w:kern w:val="0"/>
                <w:sz w:val="18"/>
                <w:szCs w:val="18"/>
              </w:rPr>
            </w:pPr>
            <w:r>
              <w:rPr>
                <w:b/>
                <w:bCs/>
                <w:kern w:val="0"/>
                <w:sz w:val="18"/>
                <w:szCs w:val="18"/>
              </w:rPr>
              <w:t xml:space="preserve">The Enhanced Fujita Scale </w:t>
            </w:r>
            <w:commentRangeStart w:id="369"/>
            <w:r>
              <w:rPr>
                <w:b/>
                <w:bCs/>
                <w:kern w:val="0"/>
                <w:sz w:val="18"/>
                <w:szCs w:val="18"/>
              </w:rPr>
              <w:t>and</w:t>
            </w:r>
          </w:p>
          <w:p w14:paraId="40A7D10C" w14:textId="77777777" w:rsidR="00DB55A1" w:rsidRDefault="00000000">
            <w:pPr>
              <w:spacing w:line="240" w:lineRule="auto"/>
              <w:rPr>
                <w:b/>
                <w:bCs/>
                <w:kern w:val="0"/>
                <w:sz w:val="18"/>
                <w:szCs w:val="18"/>
              </w:rPr>
            </w:pPr>
            <w:r>
              <w:rPr>
                <w:b/>
                <w:bCs/>
                <w:kern w:val="0"/>
                <w:sz w:val="18"/>
                <w:szCs w:val="18"/>
              </w:rPr>
              <w:t>Coordinate (x, y) for plotting in GIS</w:t>
            </w:r>
            <w:commentRangeEnd w:id="369"/>
            <w:r>
              <w:rPr>
                <w:b/>
                <w:bCs/>
                <w:kern w:val="0"/>
                <w:sz w:val="18"/>
                <w:szCs w:val="18"/>
              </w:rPr>
              <w:commentReference w:id="369"/>
            </w:r>
            <w:r>
              <w:rPr>
                <w:b/>
                <w:bCs/>
                <w:kern w:val="0"/>
                <w:sz w:val="18"/>
                <w:szCs w:val="18"/>
              </w:rPr>
              <w:t xml:space="preserve"> </w:t>
            </w:r>
          </w:p>
          <w:p w14:paraId="3684E165" w14:textId="77777777" w:rsidR="00DB55A1" w:rsidRDefault="00DB55A1">
            <w:pPr>
              <w:widowControl/>
              <w:spacing w:line="240" w:lineRule="auto"/>
              <w:rPr>
                <w:b/>
                <w:bCs/>
                <w:sz w:val="18"/>
                <w:szCs w:val="18"/>
              </w:rPr>
            </w:pPr>
          </w:p>
        </w:tc>
        <w:tc>
          <w:tcPr>
            <w:tcW w:w="2410" w:type="dxa"/>
          </w:tcPr>
          <w:p w14:paraId="22C7B56A" w14:textId="77777777" w:rsidR="00DB55A1" w:rsidRDefault="00000000">
            <w:pPr>
              <w:widowControl/>
              <w:spacing w:line="240" w:lineRule="auto"/>
              <w:rPr>
                <w:b/>
                <w:bCs/>
                <w:sz w:val="18"/>
                <w:szCs w:val="18"/>
              </w:rPr>
            </w:pPr>
            <w:r>
              <w:rPr>
                <w:b/>
                <w:bCs/>
                <w:kern w:val="0"/>
                <w:sz w:val="18"/>
                <w:szCs w:val="18"/>
              </w:rPr>
              <w:t>Physical Loss description</w:t>
            </w:r>
          </w:p>
        </w:tc>
        <w:tc>
          <w:tcPr>
            <w:tcW w:w="992" w:type="dxa"/>
          </w:tcPr>
          <w:p w14:paraId="62875AA7" w14:textId="77777777" w:rsidR="00DB55A1" w:rsidRDefault="00000000">
            <w:pPr>
              <w:widowControl/>
              <w:spacing w:line="240" w:lineRule="auto"/>
              <w:rPr>
                <w:b/>
                <w:bCs/>
                <w:kern w:val="0"/>
                <w:sz w:val="18"/>
                <w:szCs w:val="18"/>
              </w:rPr>
            </w:pPr>
            <w:r>
              <w:rPr>
                <w:b/>
                <w:bCs/>
                <w:kern w:val="0"/>
                <w:sz w:val="18"/>
                <w:szCs w:val="18"/>
              </w:rPr>
              <w:t>Economic Loss</w:t>
            </w:r>
          </w:p>
          <w:p w14:paraId="7DADACE1" w14:textId="77777777" w:rsidR="00DB55A1" w:rsidRDefault="00000000">
            <w:pPr>
              <w:widowControl/>
              <w:spacing w:line="240" w:lineRule="auto"/>
              <w:rPr>
                <w:b/>
                <w:bCs/>
                <w:sz w:val="18"/>
                <w:szCs w:val="18"/>
              </w:rPr>
            </w:pPr>
            <w:r>
              <w:rPr>
                <w:b/>
                <w:bCs/>
                <w:kern w:val="0"/>
                <w:sz w:val="18"/>
                <w:szCs w:val="18"/>
              </w:rPr>
              <w:t xml:space="preserve">(Millions of USD) </w:t>
            </w:r>
          </w:p>
        </w:tc>
        <w:tc>
          <w:tcPr>
            <w:tcW w:w="1559" w:type="dxa"/>
          </w:tcPr>
          <w:p w14:paraId="0ACE2961" w14:textId="77777777" w:rsidR="00DB55A1" w:rsidRDefault="00000000">
            <w:pPr>
              <w:widowControl/>
              <w:spacing w:line="240" w:lineRule="auto"/>
              <w:rPr>
                <w:b/>
                <w:bCs/>
                <w:sz w:val="18"/>
                <w:szCs w:val="18"/>
              </w:rPr>
            </w:pPr>
            <w:commentRangeStart w:id="370"/>
            <w:r>
              <w:rPr>
                <w:b/>
                <w:bCs/>
                <w:kern w:val="0"/>
                <w:sz w:val="18"/>
                <w:szCs w:val="18"/>
              </w:rPr>
              <w:t>Environmental Impacts</w:t>
            </w:r>
            <w:commentRangeEnd w:id="370"/>
            <w:r>
              <w:rPr>
                <w:rStyle w:val="CommentReference"/>
              </w:rPr>
              <w:commentReference w:id="370"/>
            </w:r>
          </w:p>
        </w:tc>
        <w:tc>
          <w:tcPr>
            <w:tcW w:w="2693" w:type="dxa"/>
          </w:tcPr>
          <w:p w14:paraId="471AEF83" w14:textId="77777777" w:rsidR="00DB55A1" w:rsidRDefault="00000000">
            <w:pPr>
              <w:widowControl/>
              <w:spacing w:line="240" w:lineRule="auto"/>
              <w:rPr>
                <w:b/>
                <w:bCs/>
                <w:sz w:val="18"/>
                <w:szCs w:val="18"/>
              </w:rPr>
            </w:pPr>
            <w:r>
              <w:rPr>
                <w:b/>
                <w:bCs/>
                <w:kern w:val="0"/>
                <w:sz w:val="18"/>
                <w:szCs w:val="18"/>
              </w:rPr>
              <w:t>Social Impacts</w:t>
            </w:r>
          </w:p>
        </w:tc>
        <w:tc>
          <w:tcPr>
            <w:tcW w:w="1560" w:type="dxa"/>
          </w:tcPr>
          <w:p w14:paraId="6F635AB7" w14:textId="77777777" w:rsidR="00DB55A1" w:rsidRDefault="00000000">
            <w:pPr>
              <w:widowControl/>
              <w:spacing w:line="240" w:lineRule="auto"/>
              <w:rPr>
                <w:b/>
                <w:bCs/>
                <w:sz w:val="18"/>
                <w:szCs w:val="18"/>
              </w:rPr>
            </w:pPr>
            <w:r>
              <w:rPr>
                <w:b/>
                <w:bCs/>
                <w:kern w:val="0"/>
                <w:sz w:val="18"/>
                <w:szCs w:val="18"/>
              </w:rPr>
              <w:t>References</w:t>
            </w:r>
          </w:p>
        </w:tc>
      </w:tr>
      <w:tr w:rsidR="00DB55A1" w14:paraId="6D01CC23" w14:textId="77777777">
        <w:trPr>
          <w:trHeight w:val="846"/>
        </w:trPr>
        <w:tc>
          <w:tcPr>
            <w:tcW w:w="1696" w:type="dxa"/>
          </w:tcPr>
          <w:p w14:paraId="6AE22D4F" w14:textId="77777777" w:rsidR="00DB55A1" w:rsidRDefault="00000000">
            <w:pPr>
              <w:widowControl/>
              <w:spacing w:line="240" w:lineRule="auto"/>
              <w:rPr>
                <w:sz w:val="18"/>
                <w:szCs w:val="18"/>
              </w:rPr>
            </w:pPr>
            <w:r>
              <w:rPr>
                <w:sz w:val="18"/>
                <w:szCs w:val="18"/>
              </w:rPr>
              <w:lastRenderedPageBreak/>
              <w:t xml:space="preserve">April 1920 Tornado </w:t>
            </w:r>
          </w:p>
          <w:p w14:paraId="01F11502" w14:textId="77777777" w:rsidR="00DB55A1" w:rsidRDefault="00000000">
            <w:pPr>
              <w:widowControl/>
              <w:spacing w:line="240" w:lineRule="auto"/>
              <w:rPr>
                <w:sz w:val="18"/>
                <w:szCs w:val="18"/>
              </w:rPr>
            </w:pPr>
            <w:r>
              <w:rPr>
                <w:sz w:val="18"/>
                <w:szCs w:val="18"/>
              </w:rPr>
              <w:t>(MS, AL, TN)</w:t>
            </w:r>
          </w:p>
        </w:tc>
        <w:tc>
          <w:tcPr>
            <w:tcW w:w="1985" w:type="dxa"/>
          </w:tcPr>
          <w:p w14:paraId="18BF9105" w14:textId="77777777" w:rsidR="00DB55A1" w:rsidRDefault="00000000">
            <w:pPr>
              <w:widowControl/>
              <w:spacing w:line="240" w:lineRule="auto"/>
              <w:rPr>
                <w:sz w:val="18"/>
                <w:szCs w:val="18"/>
              </w:rPr>
            </w:pPr>
            <w:commentRangeStart w:id="371"/>
            <w:r>
              <w:rPr>
                <w:sz w:val="18"/>
                <w:szCs w:val="18"/>
              </w:rPr>
              <w:t>EF5</w:t>
            </w:r>
            <w:commentRangeEnd w:id="371"/>
            <w:r>
              <w:rPr>
                <w:rStyle w:val="CommentReference"/>
              </w:rPr>
              <w:commentReference w:id="371"/>
            </w:r>
            <w:r>
              <w:rPr>
                <w:sz w:val="18"/>
                <w:szCs w:val="18"/>
              </w:rPr>
              <w:t>, and</w:t>
            </w:r>
          </w:p>
          <w:p w14:paraId="7CB04151" w14:textId="77777777" w:rsidR="00DB55A1" w:rsidRDefault="00000000">
            <w:pPr>
              <w:widowControl/>
              <w:spacing w:line="240" w:lineRule="auto"/>
              <w:rPr>
                <w:sz w:val="18"/>
                <w:szCs w:val="18"/>
              </w:rPr>
            </w:pPr>
            <w:commentRangeStart w:id="372"/>
            <w:r>
              <w:rPr>
                <w:sz w:val="18"/>
                <w:szCs w:val="18"/>
              </w:rPr>
              <w:t>Oktibbeha County</w:t>
            </w:r>
            <w:commentRangeEnd w:id="372"/>
            <w:r>
              <w:rPr>
                <w:rStyle w:val="CommentReference"/>
              </w:rPr>
              <w:commentReference w:id="372"/>
            </w:r>
          </w:p>
          <w:p w14:paraId="35DE1AF5" w14:textId="77777777" w:rsidR="00DB55A1" w:rsidRDefault="00000000">
            <w:pPr>
              <w:widowControl/>
              <w:spacing w:line="240" w:lineRule="auto"/>
              <w:rPr>
                <w:sz w:val="18"/>
                <w:szCs w:val="18"/>
              </w:rPr>
            </w:pPr>
            <w:r>
              <w:rPr>
                <w:sz w:val="18"/>
                <w:szCs w:val="18"/>
              </w:rPr>
              <w:t>(33.450°N, 88.909°W)</w:t>
            </w:r>
          </w:p>
        </w:tc>
        <w:tc>
          <w:tcPr>
            <w:tcW w:w="2410" w:type="dxa"/>
          </w:tcPr>
          <w:p w14:paraId="24BCFC7A" w14:textId="77777777" w:rsidR="00DB55A1" w:rsidRDefault="00000000">
            <w:pPr>
              <w:widowControl/>
              <w:numPr>
                <w:ilvl w:val="0"/>
                <w:numId w:val="2"/>
              </w:numPr>
              <w:spacing w:line="240" w:lineRule="auto"/>
              <w:rPr>
                <w:sz w:val="18"/>
                <w:szCs w:val="18"/>
              </w:rPr>
            </w:pPr>
            <w:r>
              <w:rPr>
                <w:sz w:val="18"/>
                <w:szCs w:val="18"/>
              </w:rPr>
              <w:t>More than 200 homes were flattened in Mississippi.</w:t>
            </w:r>
          </w:p>
        </w:tc>
        <w:tc>
          <w:tcPr>
            <w:tcW w:w="992" w:type="dxa"/>
          </w:tcPr>
          <w:p w14:paraId="012E9523" w14:textId="77777777" w:rsidR="00DB55A1" w:rsidRDefault="00000000">
            <w:pPr>
              <w:widowControl/>
              <w:spacing w:line="240" w:lineRule="auto"/>
              <w:rPr>
                <w:sz w:val="18"/>
                <w:szCs w:val="18"/>
              </w:rPr>
            </w:pPr>
            <w:r>
              <w:rPr>
                <w:sz w:val="18"/>
                <w:szCs w:val="18"/>
              </w:rPr>
              <w:t>$2</w:t>
            </w:r>
          </w:p>
        </w:tc>
        <w:tc>
          <w:tcPr>
            <w:tcW w:w="1559" w:type="dxa"/>
          </w:tcPr>
          <w:p w14:paraId="731C17C2" w14:textId="77777777" w:rsidR="00DB55A1" w:rsidRDefault="00000000">
            <w:pPr>
              <w:widowControl/>
              <w:numPr>
                <w:ilvl w:val="0"/>
                <w:numId w:val="2"/>
              </w:numPr>
              <w:spacing w:line="240" w:lineRule="auto"/>
              <w:rPr>
                <w:sz w:val="18"/>
                <w:szCs w:val="18"/>
              </w:rPr>
            </w:pPr>
            <w:r>
              <w:rPr>
                <w:sz w:val="18"/>
                <w:szCs w:val="18"/>
              </w:rPr>
              <w:t>No obvious environmental loss</w:t>
            </w:r>
          </w:p>
        </w:tc>
        <w:tc>
          <w:tcPr>
            <w:tcW w:w="2693" w:type="dxa"/>
          </w:tcPr>
          <w:p w14:paraId="17C86896" w14:textId="77777777" w:rsidR="00DB55A1" w:rsidRDefault="00000000">
            <w:pPr>
              <w:widowControl/>
              <w:numPr>
                <w:ilvl w:val="0"/>
                <w:numId w:val="2"/>
              </w:numPr>
              <w:spacing w:line="240" w:lineRule="auto"/>
              <w:rPr>
                <w:sz w:val="18"/>
                <w:szCs w:val="18"/>
              </w:rPr>
            </w:pPr>
            <w:r>
              <w:rPr>
                <w:sz w:val="18"/>
                <w:szCs w:val="18"/>
              </w:rPr>
              <w:t>88 fatalities.</w:t>
            </w:r>
          </w:p>
        </w:tc>
        <w:tc>
          <w:tcPr>
            <w:tcW w:w="1560" w:type="dxa"/>
          </w:tcPr>
          <w:p w14:paraId="7E611223" w14:textId="77777777" w:rsidR="00DB55A1" w:rsidRDefault="00000000">
            <w:pPr>
              <w:widowControl/>
              <w:spacing w:line="240" w:lineRule="auto"/>
              <w:rPr>
                <w:sz w:val="18"/>
                <w:szCs w:val="18"/>
              </w:rPr>
            </w:pPr>
            <w:r>
              <w:rPr>
                <w:sz w:val="18"/>
                <w:szCs w:val="18"/>
              </w:rPr>
              <w:t>(NOAA 2023)</w:t>
            </w:r>
          </w:p>
        </w:tc>
      </w:tr>
      <w:tr w:rsidR="00DB55A1" w14:paraId="2E62F181" w14:textId="77777777">
        <w:trPr>
          <w:trHeight w:val="676"/>
        </w:trPr>
        <w:tc>
          <w:tcPr>
            <w:tcW w:w="1696" w:type="dxa"/>
          </w:tcPr>
          <w:p w14:paraId="79014B7B" w14:textId="77777777" w:rsidR="00DB55A1" w:rsidRDefault="00000000">
            <w:pPr>
              <w:widowControl/>
              <w:spacing w:line="240" w:lineRule="auto"/>
              <w:rPr>
                <w:sz w:val="18"/>
                <w:szCs w:val="18"/>
              </w:rPr>
            </w:pPr>
            <w:r>
              <w:rPr>
                <w:sz w:val="18"/>
                <w:szCs w:val="18"/>
              </w:rPr>
              <w:t>1924 Lorain-Sandusky Tornado</w:t>
            </w:r>
          </w:p>
          <w:p w14:paraId="41B995C2" w14:textId="77777777" w:rsidR="00DB55A1" w:rsidRDefault="00000000">
            <w:pPr>
              <w:widowControl/>
              <w:spacing w:line="240" w:lineRule="auto"/>
              <w:rPr>
                <w:sz w:val="18"/>
                <w:szCs w:val="18"/>
              </w:rPr>
            </w:pPr>
            <w:r>
              <w:rPr>
                <w:sz w:val="18"/>
                <w:szCs w:val="18"/>
              </w:rPr>
              <w:t>(OH)</w:t>
            </w:r>
          </w:p>
        </w:tc>
        <w:tc>
          <w:tcPr>
            <w:tcW w:w="1985" w:type="dxa"/>
          </w:tcPr>
          <w:p w14:paraId="07B318DC" w14:textId="77777777" w:rsidR="00DB55A1" w:rsidRDefault="00000000">
            <w:pPr>
              <w:widowControl/>
              <w:spacing w:line="240" w:lineRule="auto"/>
              <w:rPr>
                <w:sz w:val="18"/>
                <w:szCs w:val="18"/>
              </w:rPr>
            </w:pPr>
            <w:r>
              <w:rPr>
                <w:sz w:val="18"/>
                <w:szCs w:val="18"/>
              </w:rPr>
              <w:t>EF5, and</w:t>
            </w:r>
          </w:p>
          <w:p w14:paraId="7CCD5A2E" w14:textId="77777777" w:rsidR="00DB55A1" w:rsidRDefault="00000000">
            <w:pPr>
              <w:widowControl/>
              <w:spacing w:line="240" w:lineRule="auto"/>
              <w:rPr>
                <w:sz w:val="18"/>
                <w:szCs w:val="18"/>
              </w:rPr>
            </w:pPr>
            <w:r>
              <w:rPr>
                <w:sz w:val="18"/>
                <w:szCs w:val="18"/>
              </w:rPr>
              <w:t>Lorain-Sandusky</w:t>
            </w:r>
          </w:p>
          <w:p w14:paraId="6D0981A2" w14:textId="77777777" w:rsidR="00DB55A1" w:rsidRDefault="00000000">
            <w:pPr>
              <w:widowControl/>
              <w:spacing w:line="240" w:lineRule="auto"/>
              <w:rPr>
                <w:sz w:val="18"/>
                <w:szCs w:val="18"/>
              </w:rPr>
            </w:pPr>
            <w:r>
              <w:rPr>
                <w:sz w:val="18"/>
                <w:szCs w:val="18"/>
              </w:rPr>
              <w:t>(41.445°N, 82.188°W)</w:t>
            </w:r>
          </w:p>
        </w:tc>
        <w:tc>
          <w:tcPr>
            <w:tcW w:w="2410" w:type="dxa"/>
          </w:tcPr>
          <w:p w14:paraId="20BF057C" w14:textId="77777777" w:rsidR="00DB55A1" w:rsidRDefault="00000000">
            <w:pPr>
              <w:widowControl/>
              <w:numPr>
                <w:ilvl w:val="0"/>
                <w:numId w:val="2"/>
              </w:numPr>
              <w:spacing w:line="240" w:lineRule="auto"/>
              <w:rPr>
                <w:sz w:val="18"/>
                <w:szCs w:val="18"/>
              </w:rPr>
            </w:pPr>
            <w:r>
              <w:rPr>
                <w:sz w:val="18"/>
                <w:szCs w:val="18"/>
              </w:rPr>
              <w:t>500 homes were destroyed in Ohio</w:t>
            </w:r>
          </w:p>
        </w:tc>
        <w:tc>
          <w:tcPr>
            <w:tcW w:w="992" w:type="dxa"/>
          </w:tcPr>
          <w:p w14:paraId="5B423399" w14:textId="77777777" w:rsidR="00DB55A1" w:rsidRDefault="00000000">
            <w:pPr>
              <w:widowControl/>
              <w:spacing w:line="240" w:lineRule="auto"/>
              <w:rPr>
                <w:sz w:val="18"/>
                <w:szCs w:val="18"/>
              </w:rPr>
            </w:pPr>
            <w:r>
              <w:rPr>
                <w:sz w:val="18"/>
                <w:szCs w:val="18"/>
              </w:rPr>
              <w:t>$12</w:t>
            </w:r>
          </w:p>
        </w:tc>
        <w:tc>
          <w:tcPr>
            <w:tcW w:w="1559" w:type="dxa"/>
          </w:tcPr>
          <w:p w14:paraId="15C24E59" w14:textId="77777777" w:rsidR="00DB55A1" w:rsidRDefault="00000000">
            <w:pPr>
              <w:widowControl/>
              <w:numPr>
                <w:ilvl w:val="0"/>
                <w:numId w:val="2"/>
              </w:numPr>
              <w:spacing w:line="240" w:lineRule="auto"/>
              <w:rPr>
                <w:sz w:val="18"/>
                <w:szCs w:val="18"/>
              </w:rPr>
            </w:pPr>
            <w:r>
              <w:rPr>
                <w:sz w:val="18"/>
                <w:szCs w:val="18"/>
              </w:rPr>
              <w:t>No obvious environmental loss.</w:t>
            </w:r>
          </w:p>
        </w:tc>
        <w:tc>
          <w:tcPr>
            <w:tcW w:w="2693" w:type="dxa"/>
          </w:tcPr>
          <w:p w14:paraId="5A447709" w14:textId="77777777" w:rsidR="00DB55A1" w:rsidRDefault="00000000">
            <w:pPr>
              <w:widowControl/>
              <w:numPr>
                <w:ilvl w:val="0"/>
                <w:numId w:val="2"/>
              </w:numPr>
              <w:spacing w:line="240" w:lineRule="auto"/>
              <w:rPr>
                <w:sz w:val="18"/>
                <w:szCs w:val="18"/>
              </w:rPr>
            </w:pPr>
            <w:r>
              <w:rPr>
                <w:sz w:val="18"/>
                <w:szCs w:val="18"/>
              </w:rPr>
              <w:t>85 fatalities.</w:t>
            </w:r>
          </w:p>
          <w:p w14:paraId="0F9771C9" w14:textId="77777777" w:rsidR="00DB55A1" w:rsidRDefault="00000000">
            <w:pPr>
              <w:widowControl/>
              <w:numPr>
                <w:ilvl w:val="0"/>
                <w:numId w:val="2"/>
              </w:numPr>
              <w:spacing w:line="240" w:lineRule="auto"/>
              <w:rPr>
                <w:sz w:val="18"/>
                <w:szCs w:val="18"/>
              </w:rPr>
            </w:pPr>
            <w:r>
              <w:rPr>
                <w:sz w:val="18"/>
                <w:szCs w:val="18"/>
              </w:rPr>
              <w:t>7,000 people were homeless</w:t>
            </w:r>
          </w:p>
        </w:tc>
        <w:tc>
          <w:tcPr>
            <w:tcW w:w="1560" w:type="dxa"/>
          </w:tcPr>
          <w:p w14:paraId="3FF4D382" w14:textId="77777777" w:rsidR="00DB55A1" w:rsidRDefault="00000000">
            <w:pPr>
              <w:widowControl/>
              <w:spacing w:line="240" w:lineRule="auto"/>
              <w:rPr>
                <w:sz w:val="18"/>
                <w:szCs w:val="18"/>
              </w:rPr>
            </w:pPr>
            <w:r>
              <w:rPr>
                <w:sz w:val="18"/>
                <w:szCs w:val="18"/>
              </w:rPr>
              <w:t>(NOAA 2023; Cleveland Memory 2023)</w:t>
            </w:r>
          </w:p>
        </w:tc>
      </w:tr>
      <w:tr w:rsidR="00DB55A1" w14:paraId="21B0FB10" w14:textId="77777777">
        <w:trPr>
          <w:trHeight w:val="141"/>
        </w:trPr>
        <w:tc>
          <w:tcPr>
            <w:tcW w:w="1696" w:type="dxa"/>
          </w:tcPr>
          <w:p w14:paraId="24D79C16" w14:textId="77777777" w:rsidR="00DB55A1" w:rsidRDefault="00000000">
            <w:pPr>
              <w:widowControl/>
              <w:spacing w:line="240" w:lineRule="auto"/>
              <w:rPr>
                <w:sz w:val="18"/>
                <w:szCs w:val="18"/>
              </w:rPr>
            </w:pPr>
            <w:r>
              <w:rPr>
                <w:sz w:val="18"/>
                <w:szCs w:val="18"/>
              </w:rPr>
              <w:t>1925 Tri-State Tornado</w:t>
            </w:r>
          </w:p>
          <w:p w14:paraId="7E8BB0A2" w14:textId="77777777" w:rsidR="00DB55A1" w:rsidRDefault="00000000">
            <w:pPr>
              <w:widowControl/>
              <w:spacing w:line="240" w:lineRule="auto"/>
              <w:rPr>
                <w:sz w:val="18"/>
                <w:szCs w:val="18"/>
              </w:rPr>
            </w:pPr>
            <w:r>
              <w:rPr>
                <w:sz w:val="18"/>
                <w:szCs w:val="18"/>
              </w:rPr>
              <w:t>(MO, IL, IN)</w:t>
            </w:r>
          </w:p>
        </w:tc>
        <w:tc>
          <w:tcPr>
            <w:tcW w:w="1985" w:type="dxa"/>
          </w:tcPr>
          <w:p w14:paraId="50044357" w14:textId="77777777" w:rsidR="00DB55A1" w:rsidRDefault="00000000">
            <w:pPr>
              <w:widowControl/>
              <w:spacing w:line="240" w:lineRule="auto"/>
              <w:rPr>
                <w:sz w:val="18"/>
                <w:szCs w:val="18"/>
              </w:rPr>
            </w:pPr>
            <w:r>
              <w:rPr>
                <w:sz w:val="18"/>
                <w:szCs w:val="18"/>
              </w:rPr>
              <w:t>EF5, and</w:t>
            </w:r>
          </w:p>
          <w:p w14:paraId="4E98509F" w14:textId="77777777" w:rsidR="00DB55A1" w:rsidRDefault="00000000">
            <w:pPr>
              <w:widowControl/>
              <w:spacing w:line="240" w:lineRule="auto"/>
              <w:rPr>
                <w:sz w:val="18"/>
                <w:szCs w:val="18"/>
              </w:rPr>
            </w:pPr>
            <w:r>
              <w:rPr>
                <w:sz w:val="18"/>
                <w:szCs w:val="18"/>
              </w:rPr>
              <w:t>Reynolds Count</w:t>
            </w:r>
            <w:r>
              <w:rPr>
                <w:rFonts w:hint="eastAsia"/>
                <w:sz w:val="18"/>
                <w:szCs w:val="18"/>
              </w:rPr>
              <w:t>y</w:t>
            </w:r>
          </w:p>
          <w:p w14:paraId="4459D2CE" w14:textId="77777777" w:rsidR="00DB55A1" w:rsidRDefault="00000000">
            <w:pPr>
              <w:widowControl/>
              <w:spacing w:line="240" w:lineRule="auto"/>
              <w:rPr>
                <w:sz w:val="18"/>
                <w:szCs w:val="18"/>
              </w:rPr>
            </w:pPr>
            <w:r>
              <w:rPr>
                <w:sz w:val="18"/>
                <w:szCs w:val="18"/>
              </w:rPr>
              <w:t>(37.393°N, 91.074°W)</w:t>
            </w:r>
          </w:p>
          <w:p w14:paraId="44F90A05" w14:textId="77777777" w:rsidR="00DB55A1" w:rsidRDefault="00DB55A1">
            <w:pPr>
              <w:widowControl/>
              <w:spacing w:line="240" w:lineRule="auto"/>
              <w:rPr>
                <w:sz w:val="18"/>
                <w:szCs w:val="18"/>
              </w:rPr>
            </w:pPr>
          </w:p>
        </w:tc>
        <w:tc>
          <w:tcPr>
            <w:tcW w:w="2410" w:type="dxa"/>
          </w:tcPr>
          <w:p w14:paraId="21022BD9" w14:textId="77777777" w:rsidR="00DB55A1" w:rsidRDefault="00000000">
            <w:pPr>
              <w:widowControl/>
              <w:numPr>
                <w:ilvl w:val="0"/>
                <w:numId w:val="2"/>
              </w:numPr>
              <w:spacing w:line="240" w:lineRule="auto"/>
              <w:rPr>
                <w:sz w:val="18"/>
                <w:szCs w:val="18"/>
              </w:rPr>
            </w:pPr>
            <w:r>
              <w:rPr>
                <w:sz w:val="18"/>
                <w:szCs w:val="18"/>
              </w:rPr>
              <w:t>About 85 farms were devasted and the towns were demolished in Griffin, Owensville, Indiana.</w:t>
            </w:r>
          </w:p>
        </w:tc>
        <w:tc>
          <w:tcPr>
            <w:tcW w:w="992" w:type="dxa"/>
          </w:tcPr>
          <w:p w14:paraId="6B58E8FD" w14:textId="77777777" w:rsidR="00DB55A1" w:rsidRDefault="00000000">
            <w:pPr>
              <w:widowControl/>
              <w:spacing w:line="240" w:lineRule="auto"/>
              <w:rPr>
                <w:sz w:val="18"/>
                <w:szCs w:val="18"/>
              </w:rPr>
            </w:pPr>
            <w:r>
              <w:rPr>
                <w:sz w:val="18"/>
                <w:szCs w:val="18"/>
              </w:rPr>
              <w:t>$16</w:t>
            </w:r>
          </w:p>
        </w:tc>
        <w:tc>
          <w:tcPr>
            <w:tcW w:w="1559" w:type="dxa"/>
          </w:tcPr>
          <w:p w14:paraId="4CEF24DA" w14:textId="77777777" w:rsidR="00DB55A1" w:rsidRDefault="00DB55A1">
            <w:pPr>
              <w:widowControl/>
              <w:numPr>
                <w:ilvl w:val="0"/>
                <w:numId w:val="2"/>
              </w:numPr>
              <w:spacing w:line="240" w:lineRule="auto"/>
              <w:rPr>
                <w:sz w:val="18"/>
                <w:szCs w:val="18"/>
              </w:rPr>
            </w:pPr>
          </w:p>
        </w:tc>
        <w:tc>
          <w:tcPr>
            <w:tcW w:w="2693" w:type="dxa"/>
          </w:tcPr>
          <w:p w14:paraId="0D658B1A" w14:textId="77777777" w:rsidR="00DB55A1" w:rsidRDefault="00000000">
            <w:pPr>
              <w:widowControl/>
              <w:numPr>
                <w:ilvl w:val="0"/>
                <w:numId w:val="2"/>
              </w:numPr>
              <w:spacing w:line="240" w:lineRule="auto"/>
              <w:rPr>
                <w:sz w:val="18"/>
                <w:szCs w:val="18"/>
              </w:rPr>
            </w:pPr>
            <w:r>
              <w:rPr>
                <w:sz w:val="18"/>
                <w:szCs w:val="18"/>
              </w:rPr>
              <w:t>695 fatalities, 13,000 people injured.</w:t>
            </w:r>
          </w:p>
          <w:p w14:paraId="0B961800" w14:textId="77777777" w:rsidR="00DB55A1" w:rsidRDefault="00000000">
            <w:pPr>
              <w:widowControl/>
              <w:numPr>
                <w:ilvl w:val="0"/>
                <w:numId w:val="2"/>
              </w:numPr>
              <w:spacing w:line="240" w:lineRule="auto"/>
              <w:rPr>
                <w:sz w:val="18"/>
                <w:szCs w:val="18"/>
              </w:rPr>
            </w:pPr>
            <w:r>
              <w:rPr>
                <w:sz w:val="18"/>
                <w:szCs w:val="18"/>
              </w:rPr>
              <w:t>Thousands of people were homeless and without food</w:t>
            </w:r>
          </w:p>
        </w:tc>
        <w:tc>
          <w:tcPr>
            <w:tcW w:w="1560" w:type="dxa"/>
          </w:tcPr>
          <w:p w14:paraId="18236A48" w14:textId="77777777" w:rsidR="00DB55A1" w:rsidRDefault="00000000">
            <w:pPr>
              <w:widowControl/>
              <w:spacing w:line="240" w:lineRule="auto"/>
              <w:rPr>
                <w:sz w:val="18"/>
                <w:szCs w:val="18"/>
              </w:rPr>
            </w:pPr>
            <w:r>
              <w:rPr>
                <w:sz w:val="18"/>
                <w:szCs w:val="18"/>
              </w:rPr>
              <w:t>(NOAA 2023; History Channel 2023)</w:t>
            </w:r>
          </w:p>
        </w:tc>
      </w:tr>
      <w:tr w:rsidR="00DB55A1" w14:paraId="7D5C24F6" w14:textId="77777777">
        <w:trPr>
          <w:trHeight w:val="712"/>
        </w:trPr>
        <w:tc>
          <w:tcPr>
            <w:tcW w:w="1696" w:type="dxa"/>
          </w:tcPr>
          <w:p w14:paraId="1D9C636A" w14:textId="77777777" w:rsidR="00DB55A1" w:rsidRDefault="00000000">
            <w:pPr>
              <w:spacing w:line="240" w:lineRule="auto"/>
              <w:rPr>
                <w:kern w:val="0"/>
                <w:sz w:val="18"/>
                <w:szCs w:val="18"/>
              </w:rPr>
            </w:pPr>
            <w:r>
              <w:rPr>
                <w:kern w:val="0"/>
                <w:sz w:val="18"/>
                <w:szCs w:val="18"/>
              </w:rPr>
              <w:t>1927 Tornado</w:t>
            </w:r>
          </w:p>
          <w:p w14:paraId="139EA1BE" w14:textId="77777777" w:rsidR="00DB55A1" w:rsidRDefault="00000000">
            <w:pPr>
              <w:spacing w:line="240" w:lineRule="auto"/>
              <w:rPr>
                <w:kern w:val="0"/>
                <w:sz w:val="18"/>
                <w:szCs w:val="18"/>
              </w:rPr>
            </w:pPr>
            <w:r>
              <w:rPr>
                <w:kern w:val="0"/>
                <w:sz w:val="18"/>
                <w:szCs w:val="18"/>
              </w:rPr>
              <w:t>(MO)</w:t>
            </w:r>
          </w:p>
        </w:tc>
        <w:tc>
          <w:tcPr>
            <w:tcW w:w="1985" w:type="dxa"/>
          </w:tcPr>
          <w:p w14:paraId="47AFAD65" w14:textId="77777777" w:rsidR="00DB55A1" w:rsidRDefault="00000000">
            <w:pPr>
              <w:spacing w:line="240" w:lineRule="auto"/>
              <w:rPr>
                <w:kern w:val="0"/>
                <w:sz w:val="18"/>
                <w:szCs w:val="18"/>
              </w:rPr>
            </w:pPr>
            <w:r>
              <w:rPr>
                <w:kern w:val="0"/>
                <w:sz w:val="18"/>
                <w:szCs w:val="18"/>
              </w:rPr>
              <w:t>EF5, and</w:t>
            </w:r>
          </w:p>
          <w:p w14:paraId="399BDE73" w14:textId="77777777" w:rsidR="00DB55A1" w:rsidRDefault="00000000">
            <w:pPr>
              <w:spacing w:line="240" w:lineRule="auto"/>
              <w:rPr>
                <w:kern w:val="0"/>
                <w:sz w:val="18"/>
                <w:szCs w:val="18"/>
              </w:rPr>
            </w:pPr>
            <w:r>
              <w:rPr>
                <w:kern w:val="0"/>
                <w:sz w:val="18"/>
                <w:szCs w:val="18"/>
              </w:rPr>
              <w:t>Poplar Bluff</w:t>
            </w:r>
          </w:p>
          <w:p w14:paraId="2BB1A4B1" w14:textId="77777777" w:rsidR="00DB55A1" w:rsidRDefault="00000000">
            <w:pPr>
              <w:spacing w:line="240" w:lineRule="auto"/>
              <w:rPr>
                <w:kern w:val="0"/>
                <w:sz w:val="18"/>
                <w:szCs w:val="18"/>
              </w:rPr>
            </w:pPr>
            <w:r>
              <w:rPr>
                <w:kern w:val="0"/>
                <w:sz w:val="18"/>
                <w:szCs w:val="18"/>
              </w:rPr>
              <w:t>(36.759°N, 90.399°W)</w:t>
            </w:r>
          </w:p>
        </w:tc>
        <w:tc>
          <w:tcPr>
            <w:tcW w:w="2410" w:type="dxa"/>
          </w:tcPr>
          <w:p w14:paraId="5907D5A5" w14:textId="77777777" w:rsidR="00DB55A1" w:rsidRDefault="00000000">
            <w:pPr>
              <w:numPr>
                <w:ilvl w:val="0"/>
                <w:numId w:val="2"/>
              </w:numPr>
              <w:spacing w:line="240" w:lineRule="auto"/>
              <w:rPr>
                <w:kern w:val="0"/>
                <w:sz w:val="18"/>
                <w:szCs w:val="18"/>
              </w:rPr>
            </w:pPr>
            <w:r>
              <w:rPr>
                <w:kern w:val="0"/>
                <w:sz w:val="18"/>
                <w:szCs w:val="18"/>
              </w:rPr>
              <w:t>Hundreds of automobiles were crushed beneath tons of brick, steel and timber and buildings and homes were leveled.</w:t>
            </w:r>
          </w:p>
          <w:p w14:paraId="1C9BEF63" w14:textId="77777777" w:rsidR="00DB55A1" w:rsidRDefault="00000000">
            <w:pPr>
              <w:numPr>
                <w:ilvl w:val="0"/>
                <w:numId w:val="2"/>
              </w:numPr>
              <w:spacing w:line="240" w:lineRule="auto"/>
              <w:rPr>
                <w:kern w:val="0"/>
                <w:sz w:val="18"/>
                <w:szCs w:val="18"/>
              </w:rPr>
            </w:pPr>
            <w:r>
              <w:rPr>
                <w:kern w:val="0"/>
                <w:sz w:val="18"/>
                <w:szCs w:val="18"/>
              </w:rPr>
              <w:t>Every business block on Main Street and Broadway was damaged.</w:t>
            </w:r>
          </w:p>
          <w:p w14:paraId="253B77A4" w14:textId="77777777" w:rsidR="00DB55A1" w:rsidRDefault="00DB55A1">
            <w:pPr>
              <w:spacing w:line="240" w:lineRule="auto"/>
              <w:ind w:left="360"/>
              <w:rPr>
                <w:kern w:val="0"/>
                <w:sz w:val="18"/>
                <w:szCs w:val="18"/>
              </w:rPr>
            </w:pPr>
          </w:p>
        </w:tc>
        <w:tc>
          <w:tcPr>
            <w:tcW w:w="992" w:type="dxa"/>
          </w:tcPr>
          <w:p w14:paraId="75699DC6" w14:textId="77777777" w:rsidR="00DB55A1" w:rsidRDefault="00000000">
            <w:pPr>
              <w:spacing w:line="240" w:lineRule="auto"/>
              <w:rPr>
                <w:kern w:val="0"/>
                <w:sz w:val="18"/>
                <w:szCs w:val="18"/>
              </w:rPr>
            </w:pPr>
            <w:r>
              <w:rPr>
                <w:kern w:val="0"/>
                <w:sz w:val="18"/>
                <w:szCs w:val="18"/>
              </w:rPr>
              <w:t>$2.1</w:t>
            </w:r>
          </w:p>
        </w:tc>
        <w:tc>
          <w:tcPr>
            <w:tcW w:w="1559" w:type="dxa"/>
          </w:tcPr>
          <w:p w14:paraId="6FD6B4E8" w14:textId="77777777" w:rsidR="00DB55A1" w:rsidRDefault="00DB55A1">
            <w:pPr>
              <w:numPr>
                <w:ilvl w:val="0"/>
                <w:numId w:val="2"/>
              </w:numPr>
              <w:spacing w:line="240" w:lineRule="auto"/>
              <w:rPr>
                <w:kern w:val="0"/>
                <w:sz w:val="18"/>
                <w:szCs w:val="18"/>
              </w:rPr>
            </w:pPr>
          </w:p>
        </w:tc>
        <w:tc>
          <w:tcPr>
            <w:tcW w:w="2693" w:type="dxa"/>
          </w:tcPr>
          <w:p w14:paraId="1AE70B6A" w14:textId="77777777" w:rsidR="00DB55A1" w:rsidRDefault="00000000">
            <w:pPr>
              <w:widowControl/>
              <w:numPr>
                <w:ilvl w:val="0"/>
                <w:numId w:val="2"/>
              </w:numPr>
              <w:spacing w:line="240" w:lineRule="auto"/>
              <w:rPr>
                <w:sz w:val="18"/>
                <w:szCs w:val="18"/>
              </w:rPr>
            </w:pPr>
            <w:r>
              <w:rPr>
                <w:sz w:val="18"/>
                <w:szCs w:val="18"/>
              </w:rPr>
              <w:t>98 fatalities.</w:t>
            </w:r>
          </w:p>
          <w:p w14:paraId="2CADA0F9" w14:textId="77777777" w:rsidR="00DB55A1" w:rsidRDefault="00000000">
            <w:pPr>
              <w:numPr>
                <w:ilvl w:val="0"/>
                <w:numId w:val="2"/>
              </w:numPr>
              <w:spacing w:line="240" w:lineRule="auto"/>
              <w:rPr>
                <w:kern w:val="0"/>
                <w:sz w:val="18"/>
                <w:szCs w:val="18"/>
              </w:rPr>
            </w:pPr>
            <w:r>
              <w:rPr>
                <w:kern w:val="0"/>
                <w:sz w:val="18"/>
                <w:szCs w:val="18"/>
              </w:rPr>
              <w:t>The East Side school building was partly demolished.</w:t>
            </w:r>
          </w:p>
          <w:p w14:paraId="1C054487" w14:textId="77777777" w:rsidR="00DB55A1" w:rsidRDefault="00DB55A1">
            <w:pPr>
              <w:widowControl/>
              <w:spacing w:line="240" w:lineRule="auto"/>
              <w:ind w:left="360"/>
              <w:rPr>
                <w:sz w:val="18"/>
                <w:szCs w:val="18"/>
              </w:rPr>
            </w:pPr>
          </w:p>
        </w:tc>
        <w:tc>
          <w:tcPr>
            <w:tcW w:w="1560" w:type="dxa"/>
          </w:tcPr>
          <w:p w14:paraId="1122C13E" w14:textId="77777777" w:rsidR="00DB55A1" w:rsidRDefault="00000000">
            <w:pPr>
              <w:spacing w:line="240" w:lineRule="auto"/>
              <w:rPr>
                <w:kern w:val="0"/>
                <w:sz w:val="18"/>
                <w:szCs w:val="18"/>
              </w:rPr>
            </w:pPr>
            <w:r>
              <w:rPr>
                <w:sz w:val="18"/>
                <w:szCs w:val="18"/>
              </w:rPr>
              <w:t>(NOAA 2023; Deem 2002)</w:t>
            </w:r>
          </w:p>
        </w:tc>
      </w:tr>
      <w:tr w:rsidR="00DB55A1" w14:paraId="7C2CCF0A" w14:textId="77777777">
        <w:trPr>
          <w:trHeight w:val="566"/>
        </w:trPr>
        <w:tc>
          <w:tcPr>
            <w:tcW w:w="1696" w:type="dxa"/>
          </w:tcPr>
          <w:p w14:paraId="5302EF78" w14:textId="77777777" w:rsidR="00DB55A1" w:rsidRDefault="00000000">
            <w:pPr>
              <w:widowControl/>
              <w:spacing w:line="240" w:lineRule="auto"/>
              <w:rPr>
                <w:sz w:val="18"/>
                <w:szCs w:val="18"/>
              </w:rPr>
            </w:pPr>
            <w:r>
              <w:rPr>
                <w:sz w:val="18"/>
                <w:szCs w:val="18"/>
              </w:rPr>
              <w:t>1936 Tupelo Tornado</w:t>
            </w:r>
          </w:p>
          <w:p w14:paraId="32A9C368" w14:textId="77777777" w:rsidR="00DB55A1" w:rsidRDefault="00000000">
            <w:pPr>
              <w:widowControl/>
              <w:spacing w:line="240" w:lineRule="auto"/>
              <w:rPr>
                <w:sz w:val="18"/>
                <w:szCs w:val="18"/>
              </w:rPr>
            </w:pPr>
            <w:r>
              <w:rPr>
                <w:sz w:val="18"/>
                <w:szCs w:val="18"/>
              </w:rPr>
              <w:t>(MS)</w:t>
            </w:r>
          </w:p>
        </w:tc>
        <w:tc>
          <w:tcPr>
            <w:tcW w:w="1985" w:type="dxa"/>
          </w:tcPr>
          <w:p w14:paraId="35BA4D71" w14:textId="77777777" w:rsidR="00DB55A1" w:rsidRDefault="00000000">
            <w:pPr>
              <w:widowControl/>
              <w:spacing w:line="240" w:lineRule="auto"/>
              <w:rPr>
                <w:sz w:val="18"/>
                <w:szCs w:val="18"/>
              </w:rPr>
            </w:pPr>
            <w:r>
              <w:rPr>
                <w:sz w:val="18"/>
                <w:szCs w:val="18"/>
              </w:rPr>
              <w:t>EF5, and</w:t>
            </w:r>
          </w:p>
          <w:p w14:paraId="4739A7AA" w14:textId="77777777" w:rsidR="00DB55A1" w:rsidRDefault="00000000">
            <w:pPr>
              <w:widowControl/>
              <w:spacing w:line="240" w:lineRule="auto"/>
              <w:rPr>
                <w:sz w:val="18"/>
                <w:szCs w:val="18"/>
              </w:rPr>
            </w:pPr>
            <w:r>
              <w:rPr>
                <w:sz w:val="18"/>
                <w:szCs w:val="18"/>
              </w:rPr>
              <w:t>Tupelo</w:t>
            </w:r>
          </w:p>
          <w:p w14:paraId="09E206C5" w14:textId="77777777" w:rsidR="00DB55A1" w:rsidRDefault="00000000">
            <w:pPr>
              <w:widowControl/>
              <w:spacing w:line="240" w:lineRule="auto"/>
              <w:rPr>
                <w:sz w:val="18"/>
                <w:szCs w:val="18"/>
              </w:rPr>
            </w:pPr>
            <w:r>
              <w:rPr>
                <w:kern w:val="0"/>
                <w:sz w:val="18"/>
                <w:szCs w:val="18"/>
              </w:rPr>
              <w:t>(34.258°N, 88.719°W)</w:t>
            </w:r>
          </w:p>
        </w:tc>
        <w:tc>
          <w:tcPr>
            <w:tcW w:w="2410" w:type="dxa"/>
          </w:tcPr>
          <w:p w14:paraId="3F2A5728" w14:textId="77777777" w:rsidR="00DB55A1" w:rsidRDefault="00000000">
            <w:pPr>
              <w:widowControl/>
              <w:numPr>
                <w:ilvl w:val="0"/>
                <w:numId w:val="2"/>
              </w:numPr>
              <w:spacing w:line="240" w:lineRule="auto"/>
              <w:rPr>
                <w:sz w:val="18"/>
                <w:szCs w:val="18"/>
              </w:rPr>
            </w:pPr>
            <w:r>
              <w:rPr>
                <w:sz w:val="18"/>
                <w:szCs w:val="18"/>
              </w:rPr>
              <w:t>Hundreds of structures were flattened in western Lee County.</w:t>
            </w:r>
          </w:p>
          <w:p w14:paraId="565E7E15" w14:textId="77777777" w:rsidR="00DB55A1" w:rsidRDefault="00000000">
            <w:pPr>
              <w:widowControl/>
              <w:numPr>
                <w:ilvl w:val="0"/>
                <w:numId w:val="2"/>
              </w:numPr>
              <w:spacing w:line="240" w:lineRule="auto"/>
              <w:rPr>
                <w:sz w:val="18"/>
                <w:szCs w:val="18"/>
              </w:rPr>
            </w:pPr>
            <w:r>
              <w:rPr>
                <w:sz w:val="18"/>
                <w:szCs w:val="18"/>
              </w:rPr>
              <w:t>Estimated property damaged totaling was over 3 million dollars.</w:t>
            </w:r>
          </w:p>
        </w:tc>
        <w:tc>
          <w:tcPr>
            <w:tcW w:w="992" w:type="dxa"/>
          </w:tcPr>
          <w:p w14:paraId="0217E2B2" w14:textId="77777777" w:rsidR="00DB55A1" w:rsidRDefault="00000000">
            <w:pPr>
              <w:widowControl/>
              <w:spacing w:line="240" w:lineRule="auto"/>
              <w:rPr>
                <w:sz w:val="18"/>
                <w:szCs w:val="18"/>
              </w:rPr>
            </w:pPr>
            <w:r>
              <w:rPr>
                <w:sz w:val="18"/>
                <w:szCs w:val="18"/>
              </w:rPr>
              <w:t>$3</w:t>
            </w:r>
          </w:p>
        </w:tc>
        <w:tc>
          <w:tcPr>
            <w:tcW w:w="1559" w:type="dxa"/>
          </w:tcPr>
          <w:p w14:paraId="69606BD4" w14:textId="77777777" w:rsidR="00DB55A1" w:rsidRDefault="00DB55A1">
            <w:pPr>
              <w:widowControl/>
              <w:numPr>
                <w:ilvl w:val="0"/>
                <w:numId w:val="2"/>
              </w:numPr>
              <w:spacing w:line="240" w:lineRule="auto"/>
              <w:rPr>
                <w:sz w:val="18"/>
                <w:szCs w:val="18"/>
              </w:rPr>
            </w:pPr>
          </w:p>
        </w:tc>
        <w:tc>
          <w:tcPr>
            <w:tcW w:w="2693" w:type="dxa"/>
          </w:tcPr>
          <w:p w14:paraId="33158174" w14:textId="77777777" w:rsidR="00DB55A1" w:rsidRDefault="00000000">
            <w:pPr>
              <w:widowControl/>
              <w:numPr>
                <w:ilvl w:val="0"/>
                <w:numId w:val="2"/>
              </w:numPr>
              <w:spacing w:line="240" w:lineRule="auto"/>
              <w:rPr>
                <w:sz w:val="18"/>
                <w:szCs w:val="18"/>
              </w:rPr>
            </w:pPr>
            <w:r>
              <w:rPr>
                <w:sz w:val="18"/>
                <w:szCs w:val="18"/>
              </w:rPr>
              <w:t>216 fatalities, with 700 injured.</w:t>
            </w:r>
          </w:p>
          <w:p w14:paraId="5B141D06" w14:textId="77777777" w:rsidR="00DB55A1" w:rsidRDefault="00000000">
            <w:pPr>
              <w:widowControl/>
              <w:numPr>
                <w:ilvl w:val="0"/>
                <w:numId w:val="2"/>
              </w:numPr>
              <w:spacing w:line="240" w:lineRule="auto"/>
              <w:rPr>
                <w:sz w:val="18"/>
                <w:szCs w:val="18"/>
              </w:rPr>
            </w:pPr>
            <w:r>
              <w:rPr>
                <w:sz w:val="18"/>
                <w:szCs w:val="18"/>
              </w:rPr>
              <w:t>The tornado heavily damaged the Tupelo hospital, leaving hundreds of injured people in need of care.</w:t>
            </w:r>
          </w:p>
        </w:tc>
        <w:tc>
          <w:tcPr>
            <w:tcW w:w="1560" w:type="dxa"/>
          </w:tcPr>
          <w:p w14:paraId="2DAA5FE0" w14:textId="77777777" w:rsidR="00DB55A1" w:rsidRDefault="00000000">
            <w:pPr>
              <w:widowControl/>
              <w:spacing w:line="240" w:lineRule="auto"/>
              <w:rPr>
                <w:sz w:val="18"/>
                <w:szCs w:val="18"/>
              </w:rPr>
            </w:pPr>
            <w:r>
              <w:rPr>
                <w:sz w:val="18"/>
                <w:szCs w:val="18"/>
              </w:rPr>
              <w:t>(NOAA 2023; Fortenberry 2020)</w:t>
            </w:r>
          </w:p>
        </w:tc>
      </w:tr>
      <w:tr w:rsidR="00DB55A1" w14:paraId="2C0BA5C3" w14:textId="77777777">
        <w:trPr>
          <w:trHeight w:val="141"/>
        </w:trPr>
        <w:tc>
          <w:tcPr>
            <w:tcW w:w="1696" w:type="dxa"/>
          </w:tcPr>
          <w:p w14:paraId="5E0FBB73" w14:textId="77777777" w:rsidR="00DB55A1" w:rsidRDefault="00000000">
            <w:pPr>
              <w:widowControl/>
              <w:spacing w:line="240" w:lineRule="auto"/>
              <w:rPr>
                <w:sz w:val="18"/>
                <w:szCs w:val="18"/>
              </w:rPr>
            </w:pPr>
            <w:r>
              <w:rPr>
                <w:sz w:val="18"/>
                <w:szCs w:val="18"/>
              </w:rPr>
              <w:t>1936 Gainesville Tornado</w:t>
            </w:r>
          </w:p>
          <w:p w14:paraId="1C971E8B" w14:textId="77777777" w:rsidR="00DB55A1" w:rsidRDefault="00000000">
            <w:pPr>
              <w:widowControl/>
              <w:spacing w:line="240" w:lineRule="auto"/>
              <w:rPr>
                <w:sz w:val="18"/>
                <w:szCs w:val="18"/>
              </w:rPr>
            </w:pPr>
            <w:r>
              <w:rPr>
                <w:sz w:val="18"/>
                <w:szCs w:val="18"/>
              </w:rPr>
              <w:t>(GA)</w:t>
            </w:r>
          </w:p>
        </w:tc>
        <w:tc>
          <w:tcPr>
            <w:tcW w:w="1985" w:type="dxa"/>
          </w:tcPr>
          <w:p w14:paraId="6C7B8652" w14:textId="77777777" w:rsidR="00DB55A1" w:rsidRDefault="00000000">
            <w:pPr>
              <w:widowControl/>
              <w:spacing w:line="240" w:lineRule="auto"/>
              <w:rPr>
                <w:sz w:val="18"/>
                <w:szCs w:val="18"/>
              </w:rPr>
            </w:pPr>
            <w:r>
              <w:rPr>
                <w:sz w:val="18"/>
                <w:szCs w:val="18"/>
              </w:rPr>
              <w:t>EF5, and</w:t>
            </w:r>
          </w:p>
          <w:p w14:paraId="59DCF119" w14:textId="77777777" w:rsidR="00DB55A1" w:rsidRDefault="00000000">
            <w:pPr>
              <w:widowControl/>
              <w:spacing w:line="240" w:lineRule="auto"/>
              <w:rPr>
                <w:sz w:val="18"/>
                <w:szCs w:val="18"/>
              </w:rPr>
            </w:pPr>
            <w:r>
              <w:rPr>
                <w:sz w:val="18"/>
                <w:szCs w:val="18"/>
              </w:rPr>
              <w:t>Gainesville</w:t>
            </w:r>
          </w:p>
          <w:p w14:paraId="0C1A28EC" w14:textId="77777777" w:rsidR="00DB55A1" w:rsidRDefault="00000000">
            <w:pPr>
              <w:widowControl/>
              <w:spacing w:line="240" w:lineRule="auto"/>
              <w:rPr>
                <w:sz w:val="18"/>
                <w:szCs w:val="18"/>
              </w:rPr>
            </w:pPr>
            <w:r>
              <w:rPr>
                <w:sz w:val="18"/>
                <w:szCs w:val="18"/>
              </w:rPr>
              <w:t>(34.296°N, 83.826°W)</w:t>
            </w:r>
          </w:p>
        </w:tc>
        <w:tc>
          <w:tcPr>
            <w:tcW w:w="2410" w:type="dxa"/>
          </w:tcPr>
          <w:p w14:paraId="62A09B3B" w14:textId="77777777" w:rsidR="00DB55A1" w:rsidRDefault="00000000">
            <w:pPr>
              <w:widowControl/>
              <w:numPr>
                <w:ilvl w:val="0"/>
                <w:numId w:val="2"/>
              </w:numPr>
              <w:spacing w:line="240" w:lineRule="auto"/>
              <w:rPr>
                <w:sz w:val="18"/>
                <w:szCs w:val="18"/>
              </w:rPr>
            </w:pPr>
            <w:r>
              <w:rPr>
                <w:sz w:val="18"/>
                <w:szCs w:val="18"/>
              </w:rPr>
              <w:t>About 750 homes were destroyed and 254 were severely damaged in the city of Gainesville.</w:t>
            </w:r>
          </w:p>
        </w:tc>
        <w:tc>
          <w:tcPr>
            <w:tcW w:w="992" w:type="dxa"/>
          </w:tcPr>
          <w:p w14:paraId="46701ACC" w14:textId="77777777" w:rsidR="00DB55A1" w:rsidRDefault="00000000">
            <w:pPr>
              <w:widowControl/>
              <w:spacing w:line="240" w:lineRule="auto"/>
              <w:rPr>
                <w:sz w:val="18"/>
                <w:szCs w:val="18"/>
              </w:rPr>
            </w:pPr>
            <w:r>
              <w:rPr>
                <w:sz w:val="18"/>
                <w:szCs w:val="18"/>
              </w:rPr>
              <w:t>$13</w:t>
            </w:r>
          </w:p>
        </w:tc>
        <w:tc>
          <w:tcPr>
            <w:tcW w:w="1559" w:type="dxa"/>
          </w:tcPr>
          <w:p w14:paraId="55C0E152" w14:textId="77777777" w:rsidR="00DB55A1" w:rsidRDefault="00DB55A1">
            <w:pPr>
              <w:widowControl/>
              <w:numPr>
                <w:ilvl w:val="0"/>
                <w:numId w:val="2"/>
              </w:numPr>
              <w:spacing w:line="240" w:lineRule="auto"/>
              <w:rPr>
                <w:sz w:val="18"/>
                <w:szCs w:val="18"/>
              </w:rPr>
            </w:pPr>
          </w:p>
        </w:tc>
        <w:tc>
          <w:tcPr>
            <w:tcW w:w="2693" w:type="dxa"/>
          </w:tcPr>
          <w:p w14:paraId="6390DF21" w14:textId="77777777" w:rsidR="00DB55A1" w:rsidRDefault="00000000">
            <w:pPr>
              <w:widowControl/>
              <w:numPr>
                <w:ilvl w:val="0"/>
                <w:numId w:val="2"/>
              </w:numPr>
              <w:spacing w:line="240" w:lineRule="auto"/>
              <w:rPr>
                <w:sz w:val="18"/>
                <w:szCs w:val="18"/>
              </w:rPr>
            </w:pPr>
            <w:r>
              <w:rPr>
                <w:sz w:val="18"/>
                <w:szCs w:val="18"/>
              </w:rPr>
              <w:t>203 fatalities, and 1,600 injured.</w:t>
            </w:r>
          </w:p>
          <w:p w14:paraId="47CCD4BF" w14:textId="77777777" w:rsidR="00DB55A1" w:rsidRDefault="00000000">
            <w:pPr>
              <w:widowControl/>
              <w:numPr>
                <w:ilvl w:val="0"/>
                <w:numId w:val="2"/>
              </w:numPr>
              <w:spacing w:line="240" w:lineRule="auto"/>
              <w:rPr>
                <w:sz w:val="18"/>
                <w:szCs w:val="18"/>
              </w:rPr>
            </w:pPr>
            <w:r>
              <w:rPr>
                <w:sz w:val="18"/>
                <w:szCs w:val="18"/>
              </w:rPr>
              <w:t>The power grid, water system and communications systems were completely disrupted during the incident.</w:t>
            </w:r>
          </w:p>
          <w:p w14:paraId="180A8279" w14:textId="77777777" w:rsidR="00DB55A1" w:rsidRDefault="00000000">
            <w:pPr>
              <w:widowControl/>
              <w:numPr>
                <w:ilvl w:val="0"/>
                <w:numId w:val="2"/>
              </w:numPr>
              <w:spacing w:line="240" w:lineRule="auto"/>
              <w:rPr>
                <w:sz w:val="18"/>
                <w:szCs w:val="18"/>
              </w:rPr>
            </w:pPr>
            <w:r>
              <w:rPr>
                <w:sz w:val="18"/>
                <w:szCs w:val="18"/>
              </w:rPr>
              <w:t>Nearly all major roadways were blocked in Gainesville.</w:t>
            </w:r>
          </w:p>
        </w:tc>
        <w:tc>
          <w:tcPr>
            <w:tcW w:w="1560" w:type="dxa"/>
          </w:tcPr>
          <w:p w14:paraId="663C22B0" w14:textId="77777777" w:rsidR="00DB55A1" w:rsidRDefault="00000000">
            <w:pPr>
              <w:widowControl/>
              <w:spacing w:line="240" w:lineRule="auto"/>
              <w:rPr>
                <w:sz w:val="18"/>
                <w:szCs w:val="18"/>
              </w:rPr>
            </w:pPr>
            <w:r>
              <w:rPr>
                <w:sz w:val="18"/>
                <w:szCs w:val="18"/>
              </w:rPr>
              <w:t>(NOAA 2023; Eller 2021)</w:t>
            </w:r>
          </w:p>
        </w:tc>
      </w:tr>
      <w:tr w:rsidR="00DB55A1" w14:paraId="49DDD27E" w14:textId="77777777">
        <w:trPr>
          <w:trHeight w:val="1691"/>
        </w:trPr>
        <w:tc>
          <w:tcPr>
            <w:tcW w:w="1696" w:type="dxa"/>
          </w:tcPr>
          <w:p w14:paraId="55E2EBED" w14:textId="77777777" w:rsidR="00DB55A1" w:rsidRDefault="00000000">
            <w:pPr>
              <w:spacing w:line="240" w:lineRule="auto"/>
              <w:rPr>
                <w:kern w:val="0"/>
                <w:sz w:val="18"/>
                <w:szCs w:val="18"/>
              </w:rPr>
            </w:pPr>
            <w:r>
              <w:rPr>
                <w:kern w:val="0"/>
                <w:sz w:val="18"/>
                <w:szCs w:val="18"/>
              </w:rPr>
              <w:lastRenderedPageBreak/>
              <w:t>1944 Appalachians Tornado outbreak</w:t>
            </w:r>
          </w:p>
          <w:p w14:paraId="7D81C4E0" w14:textId="77777777" w:rsidR="00DB55A1" w:rsidRDefault="00000000">
            <w:pPr>
              <w:spacing w:line="240" w:lineRule="auto"/>
              <w:rPr>
                <w:kern w:val="0"/>
                <w:sz w:val="18"/>
                <w:szCs w:val="18"/>
              </w:rPr>
            </w:pPr>
            <w:r>
              <w:rPr>
                <w:kern w:val="0"/>
                <w:sz w:val="18"/>
                <w:szCs w:val="18"/>
              </w:rPr>
              <w:t>(WV)</w:t>
            </w:r>
          </w:p>
        </w:tc>
        <w:tc>
          <w:tcPr>
            <w:tcW w:w="1985" w:type="dxa"/>
          </w:tcPr>
          <w:p w14:paraId="766AC726" w14:textId="77777777" w:rsidR="00DB55A1" w:rsidRDefault="00000000">
            <w:pPr>
              <w:spacing w:line="240" w:lineRule="auto"/>
              <w:rPr>
                <w:kern w:val="0"/>
                <w:sz w:val="18"/>
                <w:szCs w:val="18"/>
              </w:rPr>
            </w:pPr>
            <w:r>
              <w:rPr>
                <w:kern w:val="0"/>
                <w:sz w:val="18"/>
                <w:szCs w:val="18"/>
              </w:rPr>
              <w:t>EF5, and</w:t>
            </w:r>
          </w:p>
          <w:p w14:paraId="7966EDB8" w14:textId="77777777" w:rsidR="00DB55A1" w:rsidRDefault="00000000">
            <w:pPr>
              <w:spacing w:line="240" w:lineRule="auto"/>
              <w:rPr>
                <w:kern w:val="0"/>
                <w:sz w:val="18"/>
                <w:szCs w:val="18"/>
              </w:rPr>
            </w:pPr>
            <w:r>
              <w:rPr>
                <w:kern w:val="0"/>
                <w:sz w:val="18"/>
                <w:szCs w:val="18"/>
              </w:rPr>
              <w:t>Central</w:t>
            </w:r>
          </w:p>
          <w:p w14:paraId="7CBAA1DA" w14:textId="77777777" w:rsidR="00DB55A1" w:rsidRDefault="00000000">
            <w:pPr>
              <w:spacing w:line="240" w:lineRule="auto"/>
              <w:rPr>
                <w:kern w:val="0"/>
                <w:sz w:val="18"/>
                <w:szCs w:val="18"/>
              </w:rPr>
            </w:pPr>
            <w:r>
              <w:rPr>
                <w:kern w:val="0"/>
                <w:sz w:val="18"/>
                <w:szCs w:val="18"/>
              </w:rPr>
              <w:t>(39.347°N, 81.514°W)</w:t>
            </w:r>
          </w:p>
        </w:tc>
        <w:tc>
          <w:tcPr>
            <w:tcW w:w="2410" w:type="dxa"/>
          </w:tcPr>
          <w:p w14:paraId="1EE02BB2" w14:textId="77777777" w:rsidR="00DB55A1" w:rsidRDefault="00000000">
            <w:pPr>
              <w:numPr>
                <w:ilvl w:val="0"/>
                <w:numId w:val="2"/>
              </w:numPr>
              <w:spacing w:line="240" w:lineRule="auto"/>
              <w:rPr>
                <w:kern w:val="0"/>
                <w:sz w:val="18"/>
                <w:szCs w:val="18"/>
              </w:rPr>
            </w:pPr>
            <w:r>
              <w:rPr>
                <w:kern w:val="0"/>
                <w:sz w:val="18"/>
                <w:szCs w:val="18"/>
              </w:rPr>
              <w:t>15 homes were destroyed across Indiana County.</w:t>
            </w:r>
          </w:p>
          <w:p w14:paraId="18F91D1D" w14:textId="77777777" w:rsidR="00DB55A1" w:rsidRDefault="00000000">
            <w:pPr>
              <w:numPr>
                <w:ilvl w:val="0"/>
                <w:numId w:val="2"/>
              </w:numPr>
              <w:spacing w:line="240" w:lineRule="auto"/>
              <w:rPr>
                <w:kern w:val="0"/>
                <w:sz w:val="18"/>
                <w:szCs w:val="18"/>
              </w:rPr>
            </w:pPr>
            <w:r>
              <w:rPr>
                <w:kern w:val="0"/>
                <w:sz w:val="18"/>
                <w:szCs w:val="18"/>
              </w:rPr>
              <w:t>In the Indiana Gazette, the Lutheran Church at Rural Valley was completely destroyed.</w:t>
            </w:r>
          </w:p>
          <w:p w14:paraId="27DEA605" w14:textId="77777777" w:rsidR="00DB55A1" w:rsidRDefault="00000000">
            <w:pPr>
              <w:numPr>
                <w:ilvl w:val="0"/>
                <w:numId w:val="2"/>
              </w:numPr>
              <w:spacing w:line="240" w:lineRule="auto"/>
              <w:rPr>
                <w:kern w:val="0"/>
                <w:sz w:val="18"/>
                <w:szCs w:val="18"/>
              </w:rPr>
            </w:pPr>
            <w:r>
              <w:rPr>
                <w:kern w:val="0"/>
                <w:sz w:val="18"/>
                <w:szCs w:val="18"/>
              </w:rPr>
              <w:t xml:space="preserve">53 small homes were destroyed at the coal mining community of </w:t>
            </w:r>
            <w:proofErr w:type="spellStart"/>
            <w:r>
              <w:rPr>
                <w:kern w:val="0"/>
                <w:sz w:val="18"/>
                <w:szCs w:val="18"/>
              </w:rPr>
              <w:t>Chartiers</w:t>
            </w:r>
            <w:proofErr w:type="spellEnd"/>
            <w:r>
              <w:rPr>
                <w:kern w:val="0"/>
                <w:sz w:val="18"/>
                <w:szCs w:val="18"/>
              </w:rPr>
              <w:t>.</w:t>
            </w:r>
          </w:p>
        </w:tc>
        <w:tc>
          <w:tcPr>
            <w:tcW w:w="992" w:type="dxa"/>
          </w:tcPr>
          <w:p w14:paraId="2393E868" w14:textId="77777777" w:rsidR="00DB55A1" w:rsidRDefault="00000000">
            <w:pPr>
              <w:spacing w:line="240" w:lineRule="auto"/>
              <w:rPr>
                <w:kern w:val="0"/>
                <w:sz w:val="18"/>
                <w:szCs w:val="18"/>
              </w:rPr>
            </w:pPr>
            <w:r>
              <w:rPr>
                <w:kern w:val="0"/>
                <w:sz w:val="18"/>
                <w:szCs w:val="18"/>
              </w:rPr>
              <w:t>$6</w:t>
            </w:r>
          </w:p>
        </w:tc>
        <w:tc>
          <w:tcPr>
            <w:tcW w:w="1559" w:type="dxa"/>
          </w:tcPr>
          <w:p w14:paraId="7C47A868" w14:textId="77777777" w:rsidR="00DB55A1" w:rsidRDefault="00DB55A1">
            <w:pPr>
              <w:numPr>
                <w:ilvl w:val="0"/>
                <w:numId w:val="2"/>
              </w:numPr>
              <w:spacing w:line="240" w:lineRule="auto"/>
              <w:rPr>
                <w:kern w:val="0"/>
                <w:sz w:val="18"/>
                <w:szCs w:val="18"/>
              </w:rPr>
            </w:pPr>
          </w:p>
        </w:tc>
        <w:tc>
          <w:tcPr>
            <w:tcW w:w="2693" w:type="dxa"/>
          </w:tcPr>
          <w:p w14:paraId="64149AAF" w14:textId="77777777" w:rsidR="00DB55A1" w:rsidRDefault="00000000">
            <w:pPr>
              <w:widowControl/>
              <w:numPr>
                <w:ilvl w:val="0"/>
                <w:numId w:val="2"/>
              </w:numPr>
              <w:spacing w:line="240" w:lineRule="auto"/>
              <w:rPr>
                <w:sz w:val="18"/>
                <w:szCs w:val="18"/>
              </w:rPr>
            </w:pPr>
            <w:r>
              <w:rPr>
                <w:sz w:val="18"/>
                <w:szCs w:val="18"/>
              </w:rPr>
              <w:t>100 fatalities.</w:t>
            </w:r>
          </w:p>
          <w:p w14:paraId="057F23FD" w14:textId="77777777" w:rsidR="00DB55A1" w:rsidRDefault="00000000">
            <w:pPr>
              <w:widowControl/>
              <w:numPr>
                <w:ilvl w:val="0"/>
                <w:numId w:val="2"/>
              </w:numPr>
              <w:spacing w:line="240" w:lineRule="auto"/>
              <w:rPr>
                <w:sz w:val="18"/>
                <w:szCs w:val="18"/>
              </w:rPr>
            </w:pPr>
            <w:r>
              <w:rPr>
                <w:sz w:val="18"/>
                <w:szCs w:val="18"/>
              </w:rPr>
              <w:t>Route 119 was blocked from downed trees and other debris.</w:t>
            </w:r>
          </w:p>
        </w:tc>
        <w:tc>
          <w:tcPr>
            <w:tcW w:w="1560" w:type="dxa"/>
          </w:tcPr>
          <w:p w14:paraId="79945069" w14:textId="77777777" w:rsidR="00DB55A1" w:rsidRDefault="00000000">
            <w:pPr>
              <w:spacing w:line="240" w:lineRule="auto"/>
              <w:rPr>
                <w:kern w:val="0"/>
                <w:sz w:val="18"/>
                <w:szCs w:val="18"/>
              </w:rPr>
            </w:pPr>
            <w:r>
              <w:rPr>
                <w:sz w:val="18"/>
                <w:szCs w:val="18"/>
              </w:rPr>
              <w:t>(NOAA 2023; Wilkes 2020)</w:t>
            </w:r>
          </w:p>
        </w:tc>
      </w:tr>
      <w:tr w:rsidR="00DB55A1" w14:paraId="534BEE89" w14:textId="77777777">
        <w:trPr>
          <w:trHeight w:val="1691"/>
        </w:trPr>
        <w:tc>
          <w:tcPr>
            <w:tcW w:w="1696" w:type="dxa"/>
          </w:tcPr>
          <w:p w14:paraId="5DE0F979" w14:textId="77777777" w:rsidR="00DB55A1" w:rsidRDefault="00000000">
            <w:pPr>
              <w:widowControl/>
              <w:spacing w:line="240" w:lineRule="auto"/>
              <w:rPr>
                <w:sz w:val="18"/>
                <w:szCs w:val="18"/>
              </w:rPr>
            </w:pPr>
            <w:r>
              <w:rPr>
                <w:sz w:val="18"/>
                <w:szCs w:val="18"/>
              </w:rPr>
              <w:t>1947 the Woodward Tornado</w:t>
            </w:r>
          </w:p>
          <w:p w14:paraId="1ACF7EA9" w14:textId="77777777" w:rsidR="00DB55A1" w:rsidRDefault="00000000">
            <w:pPr>
              <w:widowControl/>
              <w:spacing w:line="240" w:lineRule="auto"/>
              <w:rPr>
                <w:sz w:val="18"/>
                <w:szCs w:val="18"/>
              </w:rPr>
            </w:pPr>
            <w:r>
              <w:rPr>
                <w:sz w:val="18"/>
                <w:szCs w:val="18"/>
              </w:rPr>
              <w:t>(OK)</w:t>
            </w:r>
          </w:p>
        </w:tc>
        <w:tc>
          <w:tcPr>
            <w:tcW w:w="1985" w:type="dxa"/>
          </w:tcPr>
          <w:p w14:paraId="253ADBDC" w14:textId="77777777" w:rsidR="00DB55A1" w:rsidRDefault="00000000">
            <w:pPr>
              <w:widowControl/>
              <w:spacing w:line="240" w:lineRule="auto"/>
              <w:rPr>
                <w:sz w:val="18"/>
                <w:szCs w:val="18"/>
              </w:rPr>
            </w:pPr>
            <w:r>
              <w:rPr>
                <w:sz w:val="18"/>
                <w:szCs w:val="18"/>
              </w:rPr>
              <w:t>EF5, and</w:t>
            </w:r>
          </w:p>
          <w:p w14:paraId="5E113ED1" w14:textId="77777777" w:rsidR="00DB55A1" w:rsidRDefault="00000000">
            <w:pPr>
              <w:widowControl/>
              <w:spacing w:line="240" w:lineRule="auto"/>
              <w:rPr>
                <w:sz w:val="18"/>
                <w:szCs w:val="18"/>
              </w:rPr>
            </w:pPr>
            <w:r>
              <w:rPr>
                <w:sz w:val="18"/>
                <w:szCs w:val="18"/>
              </w:rPr>
              <w:t>Woodward</w:t>
            </w:r>
          </w:p>
          <w:p w14:paraId="56A3C518" w14:textId="77777777" w:rsidR="00DB55A1" w:rsidRDefault="00000000">
            <w:pPr>
              <w:widowControl/>
              <w:spacing w:line="240" w:lineRule="auto"/>
              <w:rPr>
                <w:sz w:val="18"/>
                <w:szCs w:val="18"/>
              </w:rPr>
            </w:pPr>
            <w:r>
              <w:rPr>
                <w:sz w:val="18"/>
                <w:szCs w:val="18"/>
              </w:rPr>
              <w:t>(36.432°N, 99.394°W)</w:t>
            </w:r>
          </w:p>
        </w:tc>
        <w:tc>
          <w:tcPr>
            <w:tcW w:w="2410" w:type="dxa"/>
          </w:tcPr>
          <w:p w14:paraId="63CD1C82" w14:textId="77777777" w:rsidR="00DB55A1" w:rsidRDefault="00000000">
            <w:pPr>
              <w:widowControl/>
              <w:numPr>
                <w:ilvl w:val="0"/>
                <w:numId w:val="2"/>
              </w:numPr>
              <w:spacing w:line="240" w:lineRule="auto"/>
              <w:rPr>
                <w:sz w:val="18"/>
                <w:szCs w:val="18"/>
              </w:rPr>
            </w:pPr>
            <w:r>
              <w:rPr>
                <w:sz w:val="18"/>
                <w:szCs w:val="18"/>
              </w:rPr>
              <w:t>Over 1000 homes and businesses were destroyed on Woodward.</w:t>
            </w:r>
          </w:p>
        </w:tc>
        <w:tc>
          <w:tcPr>
            <w:tcW w:w="992" w:type="dxa"/>
          </w:tcPr>
          <w:p w14:paraId="4ECB8B8E" w14:textId="77777777" w:rsidR="00DB55A1" w:rsidRDefault="00000000">
            <w:pPr>
              <w:widowControl/>
              <w:spacing w:line="240" w:lineRule="auto"/>
              <w:rPr>
                <w:sz w:val="18"/>
                <w:szCs w:val="18"/>
              </w:rPr>
            </w:pPr>
            <w:r>
              <w:rPr>
                <w:sz w:val="18"/>
                <w:szCs w:val="18"/>
              </w:rPr>
              <w:t>$8</w:t>
            </w:r>
          </w:p>
        </w:tc>
        <w:tc>
          <w:tcPr>
            <w:tcW w:w="1559" w:type="dxa"/>
          </w:tcPr>
          <w:p w14:paraId="71B5A8BD" w14:textId="77777777" w:rsidR="00DB55A1" w:rsidRDefault="00DB55A1">
            <w:pPr>
              <w:widowControl/>
              <w:numPr>
                <w:ilvl w:val="0"/>
                <w:numId w:val="2"/>
              </w:numPr>
              <w:spacing w:line="240" w:lineRule="auto"/>
              <w:rPr>
                <w:sz w:val="18"/>
                <w:szCs w:val="18"/>
              </w:rPr>
            </w:pPr>
          </w:p>
        </w:tc>
        <w:tc>
          <w:tcPr>
            <w:tcW w:w="2693" w:type="dxa"/>
          </w:tcPr>
          <w:p w14:paraId="611758EA" w14:textId="77777777" w:rsidR="00DB55A1" w:rsidRDefault="00000000">
            <w:pPr>
              <w:widowControl/>
              <w:numPr>
                <w:ilvl w:val="0"/>
                <w:numId w:val="2"/>
              </w:numPr>
              <w:spacing w:line="240" w:lineRule="auto"/>
              <w:rPr>
                <w:sz w:val="18"/>
                <w:szCs w:val="18"/>
              </w:rPr>
            </w:pPr>
            <w:r>
              <w:rPr>
                <w:sz w:val="18"/>
                <w:szCs w:val="18"/>
              </w:rPr>
              <w:t>181 fatalities, and nearly 1000 injured.</w:t>
            </w:r>
          </w:p>
          <w:p w14:paraId="57BAE565" w14:textId="77777777" w:rsidR="00DB55A1" w:rsidRDefault="00000000">
            <w:pPr>
              <w:widowControl/>
              <w:numPr>
                <w:ilvl w:val="0"/>
                <w:numId w:val="2"/>
              </w:numPr>
              <w:spacing w:line="240" w:lineRule="auto"/>
              <w:rPr>
                <w:sz w:val="18"/>
                <w:szCs w:val="18"/>
              </w:rPr>
            </w:pPr>
            <w:r>
              <w:rPr>
                <w:sz w:val="18"/>
                <w:szCs w:val="18"/>
              </w:rPr>
              <w:t>Over 100 city blocks on the west and north sides of the city were destroyed.</w:t>
            </w:r>
          </w:p>
        </w:tc>
        <w:tc>
          <w:tcPr>
            <w:tcW w:w="1560" w:type="dxa"/>
          </w:tcPr>
          <w:p w14:paraId="37FF2C1C" w14:textId="77777777" w:rsidR="00DB55A1" w:rsidRDefault="00000000">
            <w:pPr>
              <w:widowControl/>
              <w:spacing w:line="240" w:lineRule="auto"/>
              <w:rPr>
                <w:sz w:val="18"/>
                <w:szCs w:val="18"/>
              </w:rPr>
            </w:pPr>
            <w:r>
              <w:rPr>
                <w:sz w:val="18"/>
                <w:szCs w:val="18"/>
              </w:rPr>
              <w:t>(NOAA 2023; NOAA 1947)</w:t>
            </w:r>
          </w:p>
        </w:tc>
      </w:tr>
      <w:tr w:rsidR="00DB55A1" w14:paraId="788B6575" w14:textId="77777777">
        <w:trPr>
          <w:trHeight w:val="416"/>
        </w:trPr>
        <w:tc>
          <w:tcPr>
            <w:tcW w:w="1696" w:type="dxa"/>
          </w:tcPr>
          <w:p w14:paraId="230AD8BC" w14:textId="77777777" w:rsidR="00DB55A1" w:rsidRDefault="00000000">
            <w:pPr>
              <w:widowControl/>
              <w:spacing w:line="240" w:lineRule="auto"/>
              <w:rPr>
                <w:sz w:val="18"/>
                <w:szCs w:val="18"/>
              </w:rPr>
            </w:pPr>
            <w:r>
              <w:rPr>
                <w:sz w:val="18"/>
                <w:szCs w:val="18"/>
              </w:rPr>
              <w:t>1953 Flint-Beecher Tornado</w:t>
            </w:r>
          </w:p>
          <w:p w14:paraId="72296B67" w14:textId="77777777" w:rsidR="00DB55A1" w:rsidRDefault="00000000">
            <w:pPr>
              <w:widowControl/>
              <w:spacing w:line="240" w:lineRule="auto"/>
              <w:rPr>
                <w:sz w:val="18"/>
                <w:szCs w:val="18"/>
              </w:rPr>
            </w:pPr>
            <w:r>
              <w:rPr>
                <w:sz w:val="18"/>
                <w:szCs w:val="18"/>
              </w:rPr>
              <w:t>(MI)</w:t>
            </w:r>
          </w:p>
        </w:tc>
        <w:tc>
          <w:tcPr>
            <w:tcW w:w="1985" w:type="dxa"/>
          </w:tcPr>
          <w:p w14:paraId="3A0A36B8" w14:textId="77777777" w:rsidR="00DB55A1" w:rsidRDefault="00000000">
            <w:pPr>
              <w:widowControl/>
              <w:spacing w:line="240" w:lineRule="auto"/>
              <w:rPr>
                <w:sz w:val="18"/>
                <w:szCs w:val="18"/>
              </w:rPr>
            </w:pPr>
            <w:r>
              <w:rPr>
                <w:sz w:val="18"/>
                <w:szCs w:val="18"/>
              </w:rPr>
              <w:t>EF5, and</w:t>
            </w:r>
          </w:p>
          <w:p w14:paraId="34E204B1" w14:textId="77777777" w:rsidR="00DB55A1" w:rsidRDefault="00000000">
            <w:pPr>
              <w:widowControl/>
              <w:spacing w:line="240" w:lineRule="auto"/>
              <w:rPr>
                <w:sz w:val="18"/>
                <w:szCs w:val="18"/>
              </w:rPr>
            </w:pPr>
            <w:r>
              <w:rPr>
                <w:sz w:val="18"/>
                <w:szCs w:val="18"/>
              </w:rPr>
              <w:t>Flint</w:t>
            </w:r>
          </w:p>
          <w:p w14:paraId="5DDAB797" w14:textId="77777777" w:rsidR="00DB55A1" w:rsidRDefault="00000000">
            <w:pPr>
              <w:widowControl/>
              <w:spacing w:line="240" w:lineRule="auto"/>
              <w:rPr>
                <w:sz w:val="18"/>
                <w:szCs w:val="18"/>
              </w:rPr>
            </w:pPr>
            <w:r>
              <w:rPr>
                <w:sz w:val="18"/>
                <w:szCs w:val="18"/>
              </w:rPr>
              <w:t>(41.426°N, 81.813°W)</w:t>
            </w:r>
          </w:p>
        </w:tc>
        <w:tc>
          <w:tcPr>
            <w:tcW w:w="2410" w:type="dxa"/>
          </w:tcPr>
          <w:p w14:paraId="2AC20C06" w14:textId="77777777" w:rsidR="00DB55A1" w:rsidRDefault="00000000">
            <w:pPr>
              <w:widowControl/>
              <w:numPr>
                <w:ilvl w:val="0"/>
                <w:numId w:val="2"/>
              </w:numPr>
              <w:spacing w:line="240" w:lineRule="auto"/>
              <w:rPr>
                <w:sz w:val="18"/>
                <w:szCs w:val="18"/>
              </w:rPr>
            </w:pPr>
            <w:r>
              <w:rPr>
                <w:sz w:val="18"/>
                <w:szCs w:val="18"/>
              </w:rPr>
              <w:t xml:space="preserve">340 homes were destroyed, 107 suffered “major damage”, and 153 suffered “minor damage”. </w:t>
            </w:r>
          </w:p>
          <w:p w14:paraId="715418CB" w14:textId="77777777" w:rsidR="00DB55A1" w:rsidRDefault="00000000">
            <w:pPr>
              <w:widowControl/>
              <w:numPr>
                <w:ilvl w:val="0"/>
                <w:numId w:val="2"/>
              </w:numPr>
              <w:spacing w:line="240" w:lineRule="auto"/>
              <w:rPr>
                <w:sz w:val="18"/>
                <w:szCs w:val="18"/>
              </w:rPr>
            </w:pPr>
            <w:r>
              <w:rPr>
                <w:sz w:val="18"/>
                <w:szCs w:val="18"/>
              </w:rPr>
              <w:t>66 buildings were destroyed or damaged to farms, businesses and other buildings in Detroit/Pontiac, Michigan.</w:t>
            </w:r>
          </w:p>
        </w:tc>
        <w:tc>
          <w:tcPr>
            <w:tcW w:w="992" w:type="dxa"/>
          </w:tcPr>
          <w:p w14:paraId="4248230D" w14:textId="77777777" w:rsidR="00DB55A1" w:rsidRDefault="00000000">
            <w:pPr>
              <w:widowControl/>
              <w:spacing w:line="240" w:lineRule="auto"/>
              <w:rPr>
                <w:sz w:val="18"/>
                <w:szCs w:val="18"/>
              </w:rPr>
            </w:pPr>
            <w:r>
              <w:rPr>
                <w:sz w:val="18"/>
                <w:szCs w:val="18"/>
              </w:rPr>
              <w:t>$19</w:t>
            </w:r>
          </w:p>
        </w:tc>
        <w:tc>
          <w:tcPr>
            <w:tcW w:w="1559" w:type="dxa"/>
          </w:tcPr>
          <w:p w14:paraId="64757493" w14:textId="77777777" w:rsidR="00DB55A1" w:rsidRDefault="00DB55A1">
            <w:pPr>
              <w:widowControl/>
              <w:numPr>
                <w:ilvl w:val="0"/>
                <w:numId w:val="2"/>
              </w:numPr>
              <w:spacing w:line="240" w:lineRule="auto"/>
              <w:rPr>
                <w:sz w:val="18"/>
                <w:szCs w:val="18"/>
              </w:rPr>
            </w:pPr>
          </w:p>
        </w:tc>
        <w:tc>
          <w:tcPr>
            <w:tcW w:w="2693" w:type="dxa"/>
          </w:tcPr>
          <w:p w14:paraId="090616DA" w14:textId="77777777" w:rsidR="00DB55A1" w:rsidRDefault="00000000">
            <w:pPr>
              <w:widowControl/>
              <w:numPr>
                <w:ilvl w:val="0"/>
                <w:numId w:val="2"/>
              </w:numPr>
              <w:spacing w:line="240" w:lineRule="auto"/>
              <w:rPr>
                <w:sz w:val="18"/>
                <w:szCs w:val="18"/>
              </w:rPr>
            </w:pPr>
            <w:r>
              <w:rPr>
                <w:sz w:val="18"/>
                <w:szCs w:val="18"/>
              </w:rPr>
              <w:t>115 fatalities, and at least 844 injured.</w:t>
            </w:r>
          </w:p>
          <w:p w14:paraId="49A76ECE" w14:textId="77777777" w:rsidR="00DB55A1" w:rsidRDefault="00000000">
            <w:pPr>
              <w:widowControl/>
              <w:numPr>
                <w:ilvl w:val="0"/>
                <w:numId w:val="2"/>
              </w:numPr>
              <w:spacing w:line="240" w:lineRule="auto"/>
              <w:rPr>
                <w:sz w:val="18"/>
                <w:szCs w:val="18"/>
              </w:rPr>
            </w:pPr>
            <w:r>
              <w:rPr>
                <w:sz w:val="18"/>
                <w:szCs w:val="18"/>
              </w:rPr>
              <w:t>Several hospitals were damaged including Hurley, St. Joseph, Flint General, Flint Osteopathic, and McLaren General in Genesee County, and St. Mary, St. Luke, and Saginaw General in Saginaw County.</w:t>
            </w:r>
          </w:p>
        </w:tc>
        <w:tc>
          <w:tcPr>
            <w:tcW w:w="1560" w:type="dxa"/>
          </w:tcPr>
          <w:p w14:paraId="3752A4DC" w14:textId="77777777" w:rsidR="00DB55A1" w:rsidRDefault="00000000">
            <w:pPr>
              <w:widowControl/>
              <w:spacing w:line="240" w:lineRule="auto"/>
              <w:rPr>
                <w:sz w:val="18"/>
                <w:szCs w:val="18"/>
              </w:rPr>
            </w:pPr>
            <w:r>
              <w:rPr>
                <w:sz w:val="18"/>
                <w:szCs w:val="18"/>
              </w:rPr>
              <w:t>(NOAA 2023; NOAA 2003)</w:t>
            </w:r>
          </w:p>
        </w:tc>
      </w:tr>
      <w:tr w:rsidR="00DB55A1" w14:paraId="185E3B6A" w14:textId="77777777">
        <w:trPr>
          <w:trHeight w:val="2380"/>
        </w:trPr>
        <w:tc>
          <w:tcPr>
            <w:tcW w:w="1696" w:type="dxa"/>
          </w:tcPr>
          <w:p w14:paraId="16C03C08" w14:textId="77777777" w:rsidR="00DB55A1" w:rsidRDefault="00000000">
            <w:pPr>
              <w:spacing w:line="240" w:lineRule="auto"/>
              <w:rPr>
                <w:kern w:val="0"/>
                <w:sz w:val="18"/>
                <w:szCs w:val="18"/>
              </w:rPr>
            </w:pPr>
            <w:r>
              <w:rPr>
                <w:kern w:val="0"/>
                <w:sz w:val="18"/>
                <w:szCs w:val="18"/>
              </w:rPr>
              <w:t>1953 Waco Tornado</w:t>
            </w:r>
          </w:p>
          <w:p w14:paraId="67CBC26A" w14:textId="77777777" w:rsidR="00DB55A1" w:rsidRDefault="00000000">
            <w:pPr>
              <w:spacing w:line="240" w:lineRule="auto"/>
              <w:rPr>
                <w:kern w:val="0"/>
                <w:sz w:val="18"/>
                <w:szCs w:val="18"/>
              </w:rPr>
            </w:pPr>
            <w:r>
              <w:rPr>
                <w:kern w:val="0"/>
                <w:sz w:val="18"/>
                <w:szCs w:val="18"/>
              </w:rPr>
              <w:t>(TX)</w:t>
            </w:r>
          </w:p>
        </w:tc>
        <w:tc>
          <w:tcPr>
            <w:tcW w:w="1985" w:type="dxa"/>
          </w:tcPr>
          <w:p w14:paraId="0EEE4F9A" w14:textId="77777777" w:rsidR="00DB55A1" w:rsidRDefault="00000000">
            <w:pPr>
              <w:spacing w:line="240" w:lineRule="auto"/>
              <w:rPr>
                <w:kern w:val="0"/>
                <w:sz w:val="18"/>
                <w:szCs w:val="18"/>
              </w:rPr>
            </w:pPr>
            <w:r>
              <w:rPr>
                <w:kern w:val="0"/>
                <w:sz w:val="18"/>
                <w:szCs w:val="18"/>
              </w:rPr>
              <w:t>EF5, and</w:t>
            </w:r>
          </w:p>
          <w:p w14:paraId="67707A6B" w14:textId="77777777" w:rsidR="00DB55A1" w:rsidRDefault="00000000">
            <w:pPr>
              <w:spacing w:line="240" w:lineRule="auto"/>
              <w:rPr>
                <w:kern w:val="0"/>
                <w:sz w:val="18"/>
                <w:szCs w:val="18"/>
              </w:rPr>
            </w:pPr>
            <w:r>
              <w:rPr>
                <w:kern w:val="0"/>
                <w:sz w:val="18"/>
                <w:szCs w:val="18"/>
              </w:rPr>
              <w:t>Waco</w:t>
            </w:r>
          </w:p>
          <w:p w14:paraId="611552E8" w14:textId="77777777" w:rsidR="00DB55A1" w:rsidRDefault="00000000">
            <w:pPr>
              <w:spacing w:line="240" w:lineRule="auto"/>
              <w:rPr>
                <w:kern w:val="0"/>
                <w:sz w:val="18"/>
                <w:szCs w:val="18"/>
              </w:rPr>
            </w:pPr>
            <w:r>
              <w:rPr>
                <w:kern w:val="0"/>
                <w:sz w:val="18"/>
                <w:szCs w:val="18"/>
              </w:rPr>
              <w:t>(31.549°N, 97.162°W)</w:t>
            </w:r>
          </w:p>
        </w:tc>
        <w:tc>
          <w:tcPr>
            <w:tcW w:w="2410" w:type="dxa"/>
          </w:tcPr>
          <w:p w14:paraId="0A1A67AD" w14:textId="77777777" w:rsidR="00DB55A1" w:rsidRDefault="00000000">
            <w:pPr>
              <w:widowControl/>
              <w:numPr>
                <w:ilvl w:val="0"/>
                <w:numId w:val="2"/>
              </w:numPr>
              <w:spacing w:line="240" w:lineRule="auto"/>
              <w:rPr>
                <w:sz w:val="18"/>
                <w:szCs w:val="18"/>
              </w:rPr>
            </w:pPr>
            <w:r>
              <w:rPr>
                <w:sz w:val="18"/>
                <w:szCs w:val="18"/>
              </w:rPr>
              <w:t>Damage or destruction of 519 homes, 19 businesses, and 150 cars. In the eastern Texas Panhandle.</w:t>
            </w:r>
          </w:p>
          <w:p w14:paraId="3207FFB6" w14:textId="77777777" w:rsidR="00DB55A1" w:rsidRDefault="00000000">
            <w:pPr>
              <w:widowControl/>
              <w:numPr>
                <w:ilvl w:val="0"/>
                <w:numId w:val="2"/>
              </w:numPr>
              <w:spacing w:line="240" w:lineRule="auto"/>
              <w:rPr>
                <w:sz w:val="18"/>
                <w:szCs w:val="18"/>
              </w:rPr>
            </w:pPr>
            <w:r>
              <w:rPr>
                <w:sz w:val="18"/>
                <w:szCs w:val="18"/>
              </w:rPr>
              <w:t>Totally over 500 homes and businesses were destroyed and over 1000 were damaged.</w:t>
            </w:r>
          </w:p>
          <w:p w14:paraId="77E9B4DE" w14:textId="77777777" w:rsidR="00DB55A1" w:rsidRDefault="00000000">
            <w:pPr>
              <w:widowControl/>
              <w:numPr>
                <w:ilvl w:val="0"/>
                <w:numId w:val="2"/>
              </w:numPr>
              <w:spacing w:line="240" w:lineRule="auto"/>
              <w:rPr>
                <w:sz w:val="18"/>
                <w:szCs w:val="18"/>
              </w:rPr>
            </w:pPr>
            <w:r>
              <w:rPr>
                <w:sz w:val="18"/>
                <w:szCs w:val="18"/>
              </w:rPr>
              <w:t>2000 vehicles also sustained damage.</w:t>
            </w:r>
          </w:p>
        </w:tc>
        <w:tc>
          <w:tcPr>
            <w:tcW w:w="992" w:type="dxa"/>
          </w:tcPr>
          <w:p w14:paraId="5BCC9AFD" w14:textId="77777777" w:rsidR="00DB55A1" w:rsidRDefault="00000000">
            <w:pPr>
              <w:spacing w:line="240" w:lineRule="auto"/>
              <w:rPr>
                <w:kern w:val="0"/>
                <w:sz w:val="18"/>
                <w:szCs w:val="18"/>
              </w:rPr>
            </w:pPr>
            <w:r>
              <w:rPr>
                <w:kern w:val="0"/>
                <w:sz w:val="18"/>
                <w:szCs w:val="18"/>
              </w:rPr>
              <w:t>$41</w:t>
            </w:r>
          </w:p>
        </w:tc>
        <w:tc>
          <w:tcPr>
            <w:tcW w:w="1559" w:type="dxa"/>
          </w:tcPr>
          <w:p w14:paraId="5362BCCB" w14:textId="77777777" w:rsidR="00DB55A1" w:rsidRDefault="00DB55A1">
            <w:pPr>
              <w:numPr>
                <w:ilvl w:val="0"/>
                <w:numId w:val="2"/>
              </w:numPr>
              <w:spacing w:line="240" w:lineRule="auto"/>
              <w:rPr>
                <w:kern w:val="0"/>
                <w:sz w:val="18"/>
                <w:szCs w:val="18"/>
              </w:rPr>
            </w:pPr>
          </w:p>
        </w:tc>
        <w:tc>
          <w:tcPr>
            <w:tcW w:w="2693" w:type="dxa"/>
          </w:tcPr>
          <w:p w14:paraId="0DF18C45" w14:textId="77777777" w:rsidR="00DB55A1" w:rsidRDefault="00000000">
            <w:pPr>
              <w:widowControl/>
              <w:numPr>
                <w:ilvl w:val="0"/>
                <w:numId w:val="2"/>
              </w:numPr>
              <w:spacing w:line="240" w:lineRule="auto"/>
              <w:rPr>
                <w:sz w:val="18"/>
                <w:szCs w:val="18"/>
              </w:rPr>
            </w:pPr>
            <w:r>
              <w:rPr>
                <w:sz w:val="18"/>
                <w:szCs w:val="18"/>
              </w:rPr>
              <w:t>114 fatalities, and 597 injured.</w:t>
            </w:r>
          </w:p>
        </w:tc>
        <w:tc>
          <w:tcPr>
            <w:tcW w:w="1560" w:type="dxa"/>
          </w:tcPr>
          <w:p w14:paraId="069EE25A" w14:textId="77777777" w:rsidR="00DB55A1" w:rsidRDefault="00000000">
            <w:pPr>
              <w:spacing w:line="240" w:lineRule="auto"/>
              <w:rPr>
                <w:kern w:val="0"/>
                <w:sz w:val="18"/>
                <w:szCs w:val="18"/>
              </w:rPr>
            </w:pPr>
            <w:r>
              <w:rPr>
                <w:sz w:val="18"/>
                <w:szCs w:val="18"/>
              </w:rPr>
              <w:t>(NOAA 2023; NOAA 2006)</w:t>
            </w:r>
          </w:p>
        </w:tc>
      </w:tr>
      <w:tr w:rsidR="00DB55A1" w14:paraId="7C9C8834" w14:textId="77777777">
        <w:trPr>
          <w:trHeight w:val="1559"/>
        </w:trPr>
        <w:tc>
          <w:tcPr>
            <w:tcW w:w="1696" w:type="dxa"/>
          </w:tcPr>
          <w:p w14:paraId="721A0521" w14:textId="77777777" w:rsidR="00DB55A1" w:rsidRDefault="00000000">
            <w:pPr>
              <w:spacing w:line="240" w:lineRule="auto"/>
              <w:rPr>
                <w:kern w:val="0"/>
                <w:sz w:val="18"/>
                <w:szCs w:val="18"/>
              </w:rPr>
            </w:pPr>
            <w:r>
              <w:rPr>
                <w:kern w:val="0"/>
                <w:sz w:val="18"/>
                <w:szCs w:val="18"/>
              </w:rPr>
              <w:lastRenderedPageBreak/>
              <w:t>1953 Worcester Tornado</w:t>
            </w:r>
          </w:p>
          <w:p w14:paraId="6B43C8F5" w14:textId="77777777" w:rsidR="00DB55A1" w:rsidRDefault="00000000">
            <w:pPr>
              <w:spacing w:line="240" w:lineRule="auto"/>
              <w:rPr>
                <w:kern w:val="0"/>
                <w:sz w:val="18"/>
                <w:szCs w:val="18"/>
              </w:rPr>
            </w:pPr>
            <w:r>
              <w:rPr>
                <w:kern w:val="0"/>
                <w:sz w:val="18"/>
                <w:szCs w:val="18"/>
              </w:rPr>
              <w:t>(MA)</w:t>
            </w:r>
          </w:p>
        </w:tc>
        <w:tc>
          <w:tcPr>
            <w:tcW w:w="1985" w:type="dxa"/>
          </w:tcPr>
          <w:p w14:paraId="22815684" w14:textId="77777777" w:rsidR="00DB55A1" w:rsidRDefault="00000000">
            <w:pPr>
              <w:spacing w:line="240" w:lineRule="auto"/>
              <w:rPr>
                <w:kern w:val="0"/>
                <w:sz w:val="18"/>
                <w:szCs w:val="18"/>
              </w:rPr>
            </w:pPr>
            <w:r>
              <w:rPr>
                <w:kern w:val="0"/>
                <w:sz w:val="18"/>
                <w:szCs w:val="18"/>
              </w:rPr>
              <w:t>EF5, and</w:t>
            </w:r>
          </w:p>
          <w:p w14:paraId="56E0D500" w14:textId="77777777" w:rsidR="00DB55A1" w:rsidRDefault="00000000">
            <w:pPr>
              <w:spacing w:line="240" w:lineRule="auto"/>
              <w:rPr>
                <w:kern w:val="0"/>
                <w:sz w:val="18"/>
                <w:szCs w:val="18"/>
              </w:rPr>
            </w:pPr>
            <w:r>
              <w:rPr>
                <w:kern w:val="0"/>
                <w:sz w:val="18"/>
                <w:szCs w:val="18"/>
              </w:rPr>
              <w:t>Worcester</w:t>
            </w:r>
          </w:p>
          <w:p w14:paraId="0A58530B" w14:textId="77777777" w:rsidR="00DB55A1" w:rsidRDefault="00000000">
            <w:pPr>
              <w:spacing w:line="240" w:lineRule="auto"/>
              <w:rPr>
                <w:kern w:val="0"/>
                <w:sz w:val="18"/>
                <w:szCs w:val="18"/>
              </w:rPr>
            </w:pPr>
            <w:r>
              <w:rPr>
                <w:kern w:val="0"/>
                <w:sz w:val="18"/>
                <w:szCs w:val="18"/>
              </w:rPr>
              <w:t>(42.266°N, 71.806°W)</w:t>
            </w:r>
          </w:p>
        </w:tc>
        <w:tc>
          <w:tcPr>
            <w:tcW w:w="2410" w:type="dxa"/>
          </w:tcPr>
          <w:p w14:paraId="79769200" w14:textId="77777777" w:rsidR="00DB55A1" w:rsidRDefault="00000000">
            <w:pPr>
              <w:widowControl/>
              <w:numPr>
                <w:ilvl w:val="0"/>
                <w:numId w:val="2"/>
              </w:numPr>
              <w:spacing w:line="240" w:lineRule="auto"/>
              <w:rPr>
                <w:sz w:val="18"/>
                <w:szCs w:val="18"/>
              </w:rPr>
            </w:pPr>
            <w:r>
              <w:rPr>
                <w:sz w:val="18"/>
                <w:szCs w:val="18"/>
              </w:rPr>
              <w:t>4,000 buildings were damaged or destroyed.</w:t>
            </w:r>
          </w:p>
        </w:tc>
        <w:tc>
          <w:tcPr>
            <w:tcW w:w="992" w:type="dxa"/>
          </w:tcPr>
          <w:p w14:paraId="54CC155E" w14:textId="77777777" w:rsidR="00DB55A1" w:rsidRDefault="00000000">
            <w:pPr>
              <w:spacing w:line="240" w:lineRule="auto"/>
              <w:rPr>
                <w:kern w:val="0"/>
                <w:sz w:val="18"/>
                <w:szCs w:val="18"/>
              </w:rPr>
            </w:pPr>
            <w:r>
              <w:rPr>
                <w:kern w:val="0"/>
                <w:sz w:val="18"/>
                <w:szCs w:val="18"/>
              </w:rPr>
              <w:t>$52</w:t>
            </w:r>
          </w:p>
        </w:tc>
        <w:tc>
          <w:tcPr>
            <w:tcW w:w="1559" w:type="dxa"/>
          </w:tcPr>
          <w:p w14:paraId="345C8B4B" w14:textId="77777777" w:rsidR="00DB55A1" w:rsidRDefault="00DB55A1">
            <w:pPr>
              <w:numPr>
                <w:ilvl w:val="0"/>
                <w:numId w:val="2"/>
              </w:numPr>
              <w:spacing w:line="240" w:lineRule="auto"/>
              <w:rPr>
                <w:kern w:val="0"/>
                <w:sz w:val="18"/>
                <w:szCs w:val="18"/>
              </w:rPr>
            </w:pPr>
          </w:p>
        </w:tc>
        <w:tc>
          <w:tcPr>
            <w:tcW w:w="2693" w:type="dxa"/>
          </w:tcPr>
          <w:p w14:paraId="5D589569" w14:textId="77777777" w:rsidR="00DB55A1" w:rsidRDefault="00000000">
            <w:pPr>
              <w:widowControl/>
              <w:numPr>
                <w:ilvl w:val="0"/>
                <w:numId w:val="2"/>
              </w:numPr>
              <w:spacing w:line="240" w:lineRule="auto"/>
              <w:rPr>
                <w:sz w:val="18"/>
                <w:szCs w:val="18"/>
              </w:rPr>
            </w:pPr>
            <w:r>
              <w:rPr>
                <w:sz w:val="18"/>
                <w:szCs w:val="18"/>
              </w:rPr>
              <w:t>94 fatalities with 1,228 injured.</w:t>
            </w:r>
          </w:p>
          <w:p w14:paraId="2A68BCD4" w14:textId="77777777" w:rsidR="00DB55A1" w:rsidRDefault="00000000">
            <w:pPr>
              <w:widowControl/>
              <w:numPr>
                <w:ilvl w:val="0"/>
                <w:numId w:val="2"/>
              </w:numPr>
              <w:spacing w:line="240" w:lineRule="auto"/>
              <w:rPr>
                <w:sz w:val="18"/>
                <w:szCs w:val="18"/>
              </w:rPr>
            </w:pPr>
            <w:r>
              <w:rPr>
                <w:sz w:val="18"/>
                <w:szCs w:val="18"/>
              </w:rPr>
              <w:t>Ten thousand residents or 5% of the population lost their home in Worcester County.</w:t>
            </w:r>
          </w:p>
        </w:tc>
        <w:tc>
          <w:tcPr>
            <w:tcW w:w="1560" w:type="dxa"/>
          </w:tcPr>
          <w:p w14:paraId="0F20E922" w14:textId="77777777" w:rsidR="00DB55A1" w:rsidRDefault="00000000">
            <w:pPr>
              <w:spacing w:line="240" w:lineRule="auto"/>
              <w:rPr>
                <w:kern w:val="0"/>
                <w:sz w:val="18"/>
                <w:szCs w:val="18"/>
              </w:rPr>
            </w:pPr>
            <w:r>
              <w:rPr>
                <w:sz w:val="18"/>
                <w:szCs w:val="18"/>
              </w:rPr>
              <w:t>(NOAA 2023; Jacobson 2023)</w:t>
            </w:r>
          </w:p>
        </w:tc>
      </w:tr>
      <w:tr w:rsidR="00DB55A1" w14:paraId="518B1C1C" w14:textId="77777777">
        <w:trPr>
          <w:trHeight w:val="1559"/>
        </w:trPr>
        <w:tc>
          <w:tcPr>
            <w:tcW w:w="1696" w:type="dxa"/>
          </w:tcPr>
          <w:p w14:paraId="1C221E57" w14:textId="77777777" w:rsidR="00DB55A1" w:rsidRDefault="00000000">
            <w:pPr>
              <w:spacing w:line="240" w:lineRule="auto"/>
              <w:rPr>
                <w:kern w:val="0"/>
                <w:sz w:val="18"/>
                <w:szCs w:val="18"/>
              </w:rPr>
            </w:pPr>
            <w:r>
              <w:rPr>
                <w:kern w:val="0"/>
                <w:sz w:val="18"/>
                <w:szCs w:val="18"/>
              </w:rPr>
              <w:t>1955 Udall Tornado</w:t>
            </w:r>
          </w:p>
          <w:p w14:paraId="63F2B536" w14:textId="77777777" w:rsidR="00DB55A1" w:rsidRDefault="00000000">
            <w:pPr>
              <w:spacing w:line="240" w:lineRule="auto"/>
              <w:rPr>
                <w:kern w:val="0"/>
                <w:sz w:val="18"/>
                <w:szCs w:val="18"/>
              </w:rPr>
            </w:pPr>
            <w:r>
              <w:rPr>
                <w:kern w:val="0"/>
                <w:sz w:val="18"/>
                <w:szCs w:val="18"/>
              </w:rPr>
              <w:t>(OK, KS)</w:t>
            </w:r>
          </w:p>
        </w:tc>
        <w:tc>
          <w:tcPr>
            <w:tcW w:w="1985" w:type="dxa"/>
          </w:tcPr>
          <w:p w14:paraId="711ECF00" w14:textId="77777777" w:rsidR="00DB55A1" w:rsidRDefault="00000000">
            <w:pPr>
              <w:spacing w:line="240" w:lineRule="auto"/>
              <w:rPr>
                <w:kern w:val="0"/>
                <w:sz w:val="18"/>
                <w:szCs w:val="18"/>
              </w:rPr>
            </w:pPr>
            <w:r>
              <w:rPr>
                <w:kern w:val="0"/>
                <w:sz w:val="18"/>
                <w:szCs w:val="18"/>
              </w:rPr>
              <w:t>EF5, and</w:t>
            </w:r>
          </w:p>
          <w:p w14:paraId="45F832E7" w14:textId="77777777" w:rsidR="00DB55A1" w:rsidRDefault="00000000">
            <w:pPr>
              <w:spacing w:line="240" w:lineRule="auto"/>
              <w:rPr>
                <w:kern w:val="0"/>
                <w:sz w:val="18"/>
                <w:szCs w:val="18"/>
              </w:rPr>
            </w:pPr>
            <w:r>
              <w:rPr>
                <w:kern w:val="0"/>
                <w:sz w:val="18"/>
                <w:szCs w:val="18"/>
              </w:rPr>
              <w:t>Udall</w:t>
            </w:r>
          </w:p>
          <w:p w14:paraId="5DC5A427" w14:textId="77777777" w:rsidR="00DB55A1" w:rsidRDefault="00000000">
            <w:pPr>
              <w:spacing w:line="240" w:lineRule="auto"/>
              <w:rPr>
                <w:kern w:val="0"/>
                <w:sz w:val="18"/>
                <w:szCs w:val="18"/>
              </w:rPr>
            </w:pPr>
            <w:r>
              <w:rPr>
                <w:kern w:val="0"/>
                <w:sz w:val="18"/>
                <w:szCs w:val="18"/>
              </w:rPr>
              <w:t>(37.387°N, 97.114°W)</w:t>
            </w:r>
          </w:p>
        </w:tc>
        <w:tc>
          <w:tcPr>
            <w:tcW w:w="2410" w:type="dxa"/>
          </w:tcPr>
          <w:p w14:paraId="02375D04" w14:textId="77777777" w:rsidR="00DB55A1" w:rsidRDefault="00000000">
            <w:pPr>
              <w:widowControl/>
              <w:numPr>
                <w:ilvl w:val="0"/>
                <w:numId w:val="2"/>
              </w:numPr>
              <w:spacing w:line="240" w:lineRule="auto"/>
              <w:rPr>
                <w:kern w:val="0"/>
                <w:sz w:val="18"/>
                <w:szCs w:val="18"/>
              </w:rPr>
            </w:pPr>
            <w:r>
              <w:rPr>
                <w:kern w:val="0"/>
                <w:sz w:val="18"/>
                <w:szCs w:val="18"/>
              </w:rPr>
              <w:t>Most of the south-central Kansas town of about 500 people was leveled.</w:t>
            </w:r>
          </w:p>
          <w:p w14:paraId="20F804B3" w14:textId="77777777" w:rsidR="00DB55A1" w:rsidRDefault="00000000">
            <w:pPr>
              <w:widowControl/>
              <w:numPr>
                <w:ilvl w:val="0"/>
                <w:numId w:val="2"/>
              </w:numPr>
              <w:spacing w:line="240" w:lineRule="auto"/>
              <w:rPr>
                <w:kern w:val="0"/>
                <w:sz w:val="18"/>
                <w:szCs w:val="18"/>
              </w:rPr>
            </w:pPr>
            <w:r>
              <w:rPr>
                <w:kern w:val="0"/>
                <w:sz w:val="18"/>
                <w:szCs w:val="18"/>
              </w:rPr>
              <w:t>192 buildings and 170 homes were destroyed.</w:t>
            </w:r>
          </w:p>
        </w:tc>
        <w:tc>
          <w:tcPr>
            <w:tcW w:w="992" w:type="dxa"/>
          </w:tcPr>
          <w:p w14:paraId="65D8FAE1" w14:textId="77777777" w:rsidR="00DB55A1" w:rsidRDefault="00000000">
            <w:pPr>
              <w:spacing w:line="240" w:lineRule="auto"/>
              <w:rPr>
                <w:kern w:val="0"/>
                <w:sz w:val="18"/>
                <w:szCs w:val="18"/>
              </w:rPr>
            </w:pPr>
            <w:r>
              <w:rPr>
                <w:kern w:val="0"/>
                <w:sz w:val="18"/>
                <w:szCs w:val="18"/>
              </w:rPr>
              <w:t>$8</w:t>
            </w:r>
          </w:p>
        </w:tc>
        <w:tc>
          <w:tcPr>
            <w:tcW w:w="1559" w:type="dxa"/>
          </w:tcPr>
          <w:p w14:paraId="501D6EE4" w14:textId="77777777" w:rsidR="00DB55A1" w:rsidRDefault="00DB55A1">
            <w:pPr>
              <w:numPr>
                <w:ilvl w:val="0"/>
                <w:numId w:val="2"/>
              </w:numPr>
              <w:spacing w:line="240" w:lineRule="auto"/>
              <w:rPr>
                <w:kern w:val="0"/>
                <w:sz w:val="18"/>
                <w:szCs w:val="18"/>
              </w:rPr>
            </w:pPr>
          </w:p>
        </w:tc>
        <w:tc>
          <w:tcPr>
            <w:tcW w:w="2693" w:type="dxa"/>
          </w:tcPr>
          <w:p w14:paraId="143402EA" w14:textId="77777777" w:rsidR="00DB55A1" w:rsidRDefault="00000000">
            <w:pPr>
              <w:widowControl/>
              <w:numPr>
                <w:ilvl w:val="0"/>
                <w:numId w:val="2"/>
              </w:numPr>
              <w:spacing w:line="240" w:lineRule="auto"/>
              <w:rPr>
                <w:sz w:val="18"/>
                <w:szCs w:val="18"/>
              </w:rPr>
            </w:pPr>
            <w:r>
              <w:rPr>
                <w:sz w:val="18"/>
                <w:szCs w:val="18"/>
              </w:rPr>
              <w:t>100 fatalities, and at least 250 injured.</w:t>
            </w:r>
          </w:p>
        </w:tc>
        <w:tc>
          <w:tcPr>
            <w:tcW w:w="1560" w:type="dxa"/>
          </w:tcPr>
          <w:p w14:paraId="2A607592" w14:textId="77777777" w:rsidR="00DB55A1" w:rsidRDefault="00000000">
            <w:pPr>
              <w:spacing w:line="240" w:lineRule="auto"/>
              <w:rPr>
                <w:kern w:val="0"/>
                <w:sz w:val="18"/>
                <w:szCs w:val="18"/>
              </w:rPr>
            </w:pPr>
            <w:r>
              <w:rPr>
                <w:sz w:val="18"/>
                <w:szCs w:val="18"/>
              </w:rPr>
              <w:t>(NOAA 2023; Kansas Historical Society 2004)</w:t>
            </w:r>
          </w:p>
        </w:tc>
      </w:tr>
      <w:tr w:rsidR="00DB55A1" w14:paraId="74E07FBC" w14:textId="77777777">
        <w:trPr>
          <w:trHeight w:val="1548"/>
        </w:trPr>
        <w:tc>
          <w:tcPr>
            <w:tcW w:w="1696" w:type="dxa"/>
          </w:tcPr>
          <w:p w14:paraId="60C22F3E" w14:textId="77777777" w:rsidR="00DB55A1" w:rsidRDefault="00DB55A1">
            <w:pPr>
              <w:widowControl/>
              <w:spacing w:line="240" w:lineRule="auto"/>
              <w:rPr>
                <w:sz w:val="18"/>
                <w:szCs w:val="18"/>
              </w:rPr>
            </w:pPr>
          </w:p>
          <w:p w14:paraId="149B4BE5" w14:textId="77777777" w:rsidR="00DB55A1" w:rsidRDefault="00000000">
            <w:pPr>
              <w:spacing w:line="240" w:lineRule="auto"/>
              <w:rPr>
                <w:kern w:val="0"/>
                <w:sz w:val="18"/>
                <w:szCs w:val="18"/>
              </w:rPr>
            </w:pPr>
            <w:r>
              <w:rPr>
                <w:kern w:val="0"/>
                <w:sz w:val="18"/>
                <w:szCs w:val="18"/>
              </w:rPr>
              <w:t>2011 Joplin Tornado</w:t>
            </w:r>
          </w:p>
          <w:p w14:paraId="24BB5906" w14:textId="77777777" w:rsidR="00DB55A1" w:rsidRDefault="00000000">
            <w:pPr>
              <w:spacing w:line="240" w:lineRule="auto"/>
              <w:rPr>
                <w:kern w:val="0"/>
                <w:sz w:val="18"/>
                <w:szCs w:val="18"/>
              </w:rPr>
            </w:pPr>
            <w:r>
              <w:rPr>
                <w:kern w:val="0"/>
                <w:sz w:val="18"/>
                <w:szCs w:val="18"/>
              </w:rPr>
              <w:t>(MO)</w:t>
            </w:r>
          </w:p>
        </w:tc>
        <w:tc>
          <w:tcPr>
            <w:tcW w:w="1985" w:type="dxa"/>
          </w:tcPr>
          <w:p w14:paraId="425303EF" w14:textId="77777777" w:rsidR="00DB55A1" w:rsidRDefault="00000000">
            <w:pPr>
              <w:widowControl/>
              <w:spacing w:line="240" w:lineRule="auto"/>
              <w:rPr>
                <w:sz w:val="18"/>
                <w:szCs w:val="18"/>
              </w:rPr>
            </w:pPr>
            <w:r>
              <w:rPr>
                <w:sz w:val="18"/>
                <w:szCs w:val="18"/>
              </w:rPr>
              <w:t>EF5, and</w:t>
            </w:r>
          </w:p>
          <w:p w14:paraId="05CACFFA" w14:textId="77777777" w:rsidR="00DB55A1" w:rsidRDefault="00000000">
            <w:pPr>
              <w:widowControl/>
              <w:spacing w:line="240" w:lineRule="auto"/>
              <w:rPr>
                <w:sz w:val="18"/>
                <w:szCs w:val="18"/>
              </w:rPr>
            </w:pPr>
            <w:r>
              <w:rPr>
                <w:sz w:val="18"/>
                <w:szCs w:val="18"/>
              </w:rPr>
              <w:t>Joplin</w:t>
            </w:r>
          </w:p>
          <w:p w14:paraId="50996FBA" w14:textId="77777777" w:rsidR="00DB55A1" w:rsidRDefault="00000000">
            <w:pPr>
              <w:widowControl/>
              <w:spacing w:line="240" w:lineRule="auto"/>
              <w:rPr>
                <w:sz w:val="18"/>
                <w:szCs w:val="18"/>
              </w:rPr>
            </w:pPr>
            <w:r>
              <w:rPr>
                <w:sz w:val="18"/>
                <w:szCs w:val="18"/>
              </w:rPr>
              <w:t>(37.083°N, 94.514°W)</w:t>
            </w:r>
          </w:p>
        </w:tc>
        <w:tc>
          <w:tcPr>
            <w:tcW w:w="2410" w:type="dxa"/>
          </w:tcPr>
          <w:p w14:paraId="29601E78" w14:textId="77777777" w:rsidR="00DB55A1" w:rsidRDefault="00000000">
            <w:pPr>
              <w:widowControl/>
              <w:numPr>
                <w:ilvl w:val="0"/>
                <w:numId w:val="2"/>
              </w:numPr>
              <w:spacing w:line="240" w:lineRule="auto"/>
              <w:rPr>
                <w:sz w:val="18"/>
                <w:szCs w:val="18"/>
              </w:rPr>
            </w:pPr>
            <w:r>
              <w:rPr>
                <w:sz w:val="18"/>
                <w:szCs w:val="18"/>
              </w:rPr>
              <w:t>4,380 homes were destroyed and another 3,884 significantly damaged.</w:t>
            </w:r>
          </w:p>
          <w:p w14:paraId="677DAAA6" w14:textId="77777777" w:rsidR="00DB55A1" w:rsidRDefault="00000000">
            <w:pPr>
              <w:widowControl/>
              <w:numPr>
                <w:ilvl w:val="0"/>
                <w:numId w:val="2"/>
              </w:numPr>
              <w:spacing w:line="240" w:lineRule="auto"/>
              <w:rPr>
                <w:sz w:val="18"/>
                <w:szCs w:val="18"/>
              </w:rPr>
            </w:pPr>
            <w:r>
              <w:rPr>
                <w:sz w:val="18"/>
                <w:szCs w:val="18"/>
              </w:rPr>
              <w:t>553 business structures were destroyed or damaged.</w:t>
            </w:r>
          </w:p>
          <w:p w14:paraId="5B087FF7" w14:textId="77777777" w:rsidR="00DB55A1" w:rsidRDefault="00DB55A1">
            <w:pPr>
              <w:widowControl/>
              <w:spacing w:line="240" w:lineRule="auto"/>
              <w:ind w:left="360"/>
              <w:rPr>
                <w:sz w:val="18"/>
                <w:szCs w:val="18"/>
              </w:rPr>
            </w:pPr>
          </w:p>
        </w:tc>
        <w:tc>
          <w:tcPr>
            <w:tcW w:w="992" w:type="dxa"/>
          </w:tcPr>
          <w:p w14:paraId="70220284" w14:textId="77777777" w:rsidR="00DB55A1" w:rsidRDefault="00000000">
            <w:pPr>
              <w:widowControl/>
              <w:spacing w:line="240" w:lineRule="auto"/>
              <w:rPr>
                <w:sz w:val="18"/>
                <w:szCs w:val="18"/>
              </w:rPr>
            </w:pPr>
            <w:r>
              <w:rPr>
                <w:sz w:val="18"/>
                <w:szCs w:val="18"/>
              </w:rPr>
              <w:t>$3,000</w:t>
            </w:r>
          </w:p>
        </w:tc>
        <w:tc>
          <w:tcPr>
            <w:tcW w:w="1559" w:type="dxa"/>
          </w:tcPr>
          <w:p w14:paraId="63C76F59" w14:textId="77777777" w:rsidR="00DB55A1" w:rsidRDefault="00DB55A1">
            <w:pPr>
              <w:widowControl/>
              <w:numPr>
                <w:ilvl w:val="0"/>
                <w:numId w:val="2"/>
              </w:numPr>
              <w:spacing w:line="240" w:lineRule="auto"/>
              <w:rPr>
                <w:sz w:val="18"/>
                <w:szCs w:val="18"/>
              </w:rPr>
            </w:pPr>
          </w:p>
        </w:tc>
        <w:tc>
          <w:tcPr>
            <w:tcW w:w="2693" w:type="dxa"/>
          </w:tcPr>
          <w:p w14:paraId="75078AA9" w14:textId="77777777" w:rsidR="00DB55A1" w:rsidRDefault="00000000">
            <w:pPr>
              <w:widowControl/>
              <w:numPr>
                <w:ilvl w:val="0"/>
                <w:numId w:val="2"/>
              </w:numPr>
              <w:spacing w:line="240" w:lineRule="auto"/>
              <w:rPr>
                <w:sz w:val="18"/>
                <w:szCs w:val="18"/>
              </w:rPr>
            </w:pPr>
            <w:r>
              <w:rPr>
                <w:sz w:val="18"/>
                <w:szCs w:val="18"/>
              </w:rPr>
              <w:t>158 fatalities, more than 1,300 injured.</w:t>
            </w:r>
          </w:p>
          <w:p w14:paraId="3D5F73B9" w14:textId="77777777" w:rsidR="00DB55A1" w:rsidRDefault="00000000">
            <w:pPr>
              <w:widowControl/>
              <w:numPr>
                <w:ilvl w:val="0"/>
                <w:numId w:val="2"/>
              </w:numPr>
              <w:spacing w:line="240" w:lineRule="auto"/>
              <w:rPr>
                <w:sz w:val="18"/>
                <w:szCs w:val="18"/>
              </w:rPr>
            </w:pPr>
            <w:r>
              <w:rPr>
                <w:sz w:val="18"/>
                <w:szCs w:val="18"/>
              </w:rPr>
              <w:t>130 transmission poles were damaged, contributing to lengthy power outages</w:t>
            </w:r>
          </w:p>
        </w:tc>
        <w:tc>
          <w:tcPr>
            <w:tcW w:w="1560" w:type="dxa"/>
          </w:tcPr>
          <w:p w14:paraId="11E7637D" w14:textId="77777777" w:rsidR="00DB55A1" w:rsidRDefault="00000000">
            <w:pPr>
              <w:widowControl/>
              <w:spacing w:line="240" w:lineRule="auto"/>
              <w:rPr>
                <w:sz w:val="18"/>
                <w:szCs w:val="18"/>
              </w:rPr>
            </w:pPr>
            <w:r>
              <w:rPr>
                <w:sz w:val="18"/>
                <w:szCs w:val="18"/>
              </w:rPr>
              <w:t>(NOAA 2023; KY3 2022)</w:t>
            </w:r>
          </w:p>
        </w:tc>
      </w:tr>
    </w:tbl>
    <w:p w14:paraId="557ED775" w14:textId="77777777" w:rsidR="00DB55A1" w:rsidRDefault="00000000">
      <w:pPr>
        <w:pStyle w:val="Heading2"/>
        <w:rPr>
          <w:bCs/>
        </w:rPr>
      </w:pPr>
      <w:r>
        <w:rPr>
          <w:bCs/>
        </w:rPr>
        <w:t>Table 4: List of Major Flooding Induced by Hurricanes (100 years)</w:t>
      </w:r>
    </w:p>
    <w:tbl>
      <w:tblPr>
        <w:tblStyle w:val="TableGrid"/>
        <w:tblW w:w="12895" w:type="dxa"/>
        <w:tblLayout w:type="fixed"/>
        <w:tblLook w:val="04A0" w:firstRow="1" w:lastRow="0" w:firstColumn="1" w:lastColumn="0" w:noHBand="0" w:noVBand="1"/>
      </w:tblPr>
      <w:tblGrid>
        <w:gridCol w:w="1696"/>
        <w:gridCol w:w="1985"/>
        <w:gridCol w:w="2410"/>
        <w:gridCol w:w="992"/>
        <w:gridCol w:w="2410"/>
        <w:gridCol w:w="1842"/>
        <w:gridCol w:w="1560"/>
      </w:tblGrid>
      <w:tr w:rsidR="00DB55A1" w14:paraId="77F01C10" w14:textId="77777777">
        <w:trPr>
          <w:trHeight w:val="370"/>
        </w:trPr>
        <w:tc>
          <w:tcPr>
            <w:tcW w:w="1696" w:type="dxa"/>
          </w:tcPr>
          <w:p w14:paraId="7E1C86DB" w14:textId="77777777" w:rsidR="00DB55A1" w:rsidRDefault="00000000">
            <w:pPr>
              <w:widowControl/>
              <w:spacing w:after="20" w:line="240" w:lineRule="auto"/>
              <w:rPr>
                <w:b/>
                <w:bCs/>
                <w:sz w:val="18"/>
                <w:szCs w:val="18"/>
              </w:rPr>
            </w:pPr>
            <w:r>
              <w:rPr>
                <w:b/>
                <w:bCs/>
                <w:sz w:val="18"/>
                <w:szCs w:val="18"/>
              </w:rPr>
              <w:t>Flooding</w:t>
            </w:r>
            <w:r>
              <w:rPr>
                <w:b/>
                <w:bCs/>
                <w:kern w:val="0"/>
                <w:sz w:val="18"/>
                <w:szCs w:val="18"/>
              </w:rPr>
              <w:t xml:space="preserve"> &amp; Location</w:t>
            </w:r>
          </w:p>
        </w:tc>
        <w:tc>
          <w:tcPr>
            <w:tcW w:w="1985" w:type="dxa"/>
          </w:tcPr>
          <w:p w14:paraId="276E7A38" w14:textId="77777777" w:rsidR="00DB55A1" w:rsidRDefault="00000000">
            <w:pPr>
              <w:spacing w:after="20" w:line="240" w:lineRule="auto"/>
              <w:rPr>
                <w:b/>
                <w:bCs/>
                <w:kern w:val="0"/>
                <w:sz w:val="18"/>
                <w:szCs w:val="18"/>
              </w:rPr>
            </w:pPr>
            <w:commentRangeStart w:id="373"/>
            <w:r>
              <w:rPr>
                <w:b/>
                <w:bCs/>
                <w:kern w:val="0"/>
                <w:sz w:val="18"/>
                <w:szCs w:val="18"/>
              </w:rPr>
              <w:t>Category and</w:t>
            </w:r>
          </w:p>
          <w:p w14:paraId="54537728" w14:textId="77777777" w:rsidR="00DB55A1" w:rsidRDefault="00000000">
            <w:pPr>
              <w:widowControl/>
              <w:spacing w:after="20" w:line="240" w:lineRule="auto"/>
              <w:rPr>
                <w:b/>
                <w:bCs/>
                <w:sz w:val="18"/>
                <w:szCs w:val="18"/>
              </w:rPr>
            </w:pPr>
            <w:r>
              <w:rPr>
                <w:b/>
                <w:bCs/>
                <w:kern w:val="0"/>
                <w:sz w:val="18"/>
                <w:szCs w:val="18"/>
              </w:rPr>
              <w:t>Coordinate (x, y) for plotting in GIS</w:t>
            </w:r>
            <w:commentRangeEnd w:id="373"/>
            <w:r>
              <w:rPr>
                <w:b/>
                <w:bCs/>
                <w:kern w:val="0"/>
                <w:sz w:val="18"/>
                <w:szCs w:val="18"/>
              </w:rPr>
              <w:commentReference w:id="373"/>
            </w:r>
            <w:r>
              <w:rPr>
                <w:b/>
                <w:bCs/>
                <w:kern w:val="0"/>
                <w:sz w:val="18"/>
                <w:szCs w:val="18"/>
              </w:rPr>
              <w:t xml:space="preserve"> </w:t>
            </w:r>
          </w:p>
          <w:p w14:paraId="5B164D4B" w14:textId="77777777" w:rsidR="00DB55A1" w:rsidRDefault="00DB55A1">
            <w:pPr>
              <w:widowControl/>
              <w:spacing w:after="20" w:line="240" w:lineRule="auto"/>
              <w:rPr>
                <w:b/>
                <w:bCs/>
                <w:sz w:val="18"/>
                <w:szCs w:val="18"/>
              </w:rPr>
            </w:pPr>
          </w:p>
        </w:tc>
        <w:tc>
          <w:tcPr>
            <w:tcW w:w="2410" w:type="dxa"/>
          </w:tcPr>
          <w:p w14:paraId="01A020CC" w14:textId="77777777" w:rsidR="00DB55A1" w:rsidRDefault="00000000">
            <w:pPr>
              <w:widowControl/>
              <w:spacing w:after="20" w:line="240" w:lineRule="auto"/>
              <w:rPr>
                <w:b/>
                <w:bCs/>
                <w:sz w:val="18"/>
                <w:szCs w:val="18"/>
              </w:rPr>
            </w:pPr>
            <w:r>
              <w:rPr>
                <w:b/>
                <w:bCs/>
                <w:kern w:val="0"/>
                <w:sz w:val="18"/>
                <w:szCs w:val="18"/>
              </w:rPr>
              <w:t>Physical Loss description</w:t>
            </w:r>
          </w:p>
        </w:tc>
        <w:tc>
          <w:tcPr>
            <w:tcW w:w="992" w:type="dxa"/>
          </w:tcPr>
          <w:p w14:paraId="7716F0D2" w14:textId="77777777" w:rsidR="00DB55A1" w:rsidRDefault="00000000">
            <w:pPr>
              <w:widowControl/>
              <w:spacing w:after="20" w:line="240" w:lineRule="auto"/>
              <w:rPr>
                <w:b/>
                <w:bCs/>
                <w:kern w:val="0"/>
                <w:sz w:val="18"/>
                <w:szCs w:val="18"/>
              </w:rPr>
            </w:pPr>
            <w:r>
              <w:rPr>
                <w:b/>
                <w:bCs/>
                <w:kern w:val="0"/>
                <w:sz w:val="18"/>
                <w:szCs w:val="18"/>
              </w:rPr>
              <w:t xml:space="preserve">Economic Loss </w:t>
            </w:r>
          </w:p>
          <w:p w14:paraId="4621A9C4" w14:textId="77777777" w:rsidR="00DB55A1" w:rsidRDefault="00000000">
            <w:pPr>
              <w:widowControl/>
              <w:spacing w:after="20" w:line="240" w:lineRule="auto"/>
              <w:rPr>
                <w:b/>
                <w:bCs/>
                <w:sz w:val="18"/>
                <w:szCs w:val="18"/>
              </w:rPr>
            </w:pPr>
            <w:r>
              <w:rPr>
                <w:b/>
                <w:bCs/>
                <w:kern w:val="0"/>
                <w:sz w:val="18"/>
                <w:szCs w:val="18"/>
              </w:rPr>
              <w:t>(Billions of USD)</w:t>
            </w:r>
          </w:p>
        </w:tc>
        <w:tc>
          <w:tcPr>
            <w:tcW w:w="2410" w:type="dxa"/>
          </w:tcPr>
          <w:p w14:paraId="147AA4CA" w14:textId="77777777" w:rsidR="00DB55A1" w:rsidRDefault="00000000">
            <w:pPr>
              <w:widowControl/>
              <w:spacing w:after="20" w:line="240" w:lineRule="auto"/>
              <w:rPr>
                <w:b/>
                <w:bCs/>
                <w:sz w:val="18"/>
                <w:szCs w:val="18"/>
              </w:rPr>
            </w:pPr>
            <w:r>
              <w:rPr>
                <w:b/>
                <w:bCs/>
                <w:kern w:val="0"/>
                <w:sz w:val="18"/>
                <w:szCs w:val="18"/>
              </w:rPr>
              <w:t>Environmental Impacts</w:t>
            </w:r>
          </w:p>
        </w:tc>
        <w:tc>
          <w:tcPr>
            <w:tcW w:w="1842" w:type="dxa"/>
          </w:tcPr>
          <w:p w14:paraId="40109207" w14:textId="77777777" w:rsidR="00DB55A1" w:rsidRDefault="00000000">
            <w:pPr>
              <w:widowControl/>
              <w:spacing w:after="20" w:line="240" w:lineRule="auto"/>
              <w:rPr>
                <w:b/>
                <w:bCs/>
                <w:sz w:val="18"/>
                <w:szCs w:val="18"/>
              </w:rPr>
            </w:pPr>
            <w:r>
              <w:rPr>
                <w:b/>
                <w:bCs/>
                <w:kern w:val="0"/>
                <w:sz w:val="18"/>
                <w:szCs w:val="18"/>
              </w:rPr>
              <w:t>Social Impacts</w:t>
            </w:r>
          </w:p>
        </w:tc>
        <w:tc>
          <w:tcPr>
            <w:tcW w:w="1560" w:type="dxa"/>
          </w:tcPr>
          <w:p w14:paraId="56BEFCAB" w14:textId="77777777" w:rsidR="00DB55A1" w:rsidRDefault="00000000">
            <w:pPr>
              <w:widowControl/>
              <w:spacing w:after="20" w:line="240" w:lineRule="auto"/>
              <w:rPr>
                <w:b/>
                <w:bCs/>
                <w:sz w:val="18"/>
                <w:szCs w:val="18"/>
              </w:rPr>
            </w:pPr>
            <w:r>
              <w:rPr>
                <w:b/>
                <w:bCs/>
                <w:kern w:val="0"/>
                <w:sz w:val="18"/>
                <w:szCs w:val="18"/>
              </w:rPr>
              <w:t>References</w:t>
            </w:r>
          </w:p>
        </w:tc>
      </w:tr>
      <w:tr w:rsidR="00DB55A1" w14:paraId="38F2D609" w14:textId="77777777">
        <w:trPr>
          <w:trHeight w:val="1005"/>
        </w:trPr>
        <w:tc>
          <w:tcPr>
            <w:tcW w:w="1696" w:type="dxa"/>
          </w:tcPr>
          <w:p w14:paraId="517179E3" w14:textId="77777777" w:rsidR="00DB55A1" w:rsidRDefault="00000000">
            <w:pPr>
              <w:widowControl/>
              <w:spacing w:after="20" w:line="240" w:lineRule="auto"/>
              <w:rPr>
                <w:sz w:val="18"/>
                <w:szCs w:val="18"/>
              </w:rPr>
            </w:pPr>
            <w:r>
              <w:rPr>
                <w:sz w:val="18"/>
                <w:szCs w:val="18"/>
              </w:rPr>
              <w:t>1900 Galveston</w:t>
            </w:r>
          </w:p>
        </w:tc>
        <w:tc>
          <w:tcPr>
            <w:tcW w:w="1985" w:type="dxa"/>
          </w:tcPr>
          <w:p w14:paraId="095DDED9" w14:textId="77777777" w:rsidR="00DB55A1" w:rsidRDefault="00000000">
            <w:pPr>
              <w:spacing w:after="20" w:line="240" w:lineRule="auto"/>
              <w:rPr>
                <w:kern w:val="0"/>
                <w:sz w:val="18"/>
                <w:szCs w:val="18"/>
              </w:rPr>
            </w:pPr>
            <w:r>
              <w:rPr>
                <w:kern w:val="0"/>
                <w:sz w:val="18"/>
                <w:szCs w:val="18"/>
              </w:rPr>
              <w:t>Category 4, and</w:t>
            </w:r>
          </w:p>
          <w:p w14:paraId="713AD517" w14:textId="77777777" w:rsidR="00DB55A1" w:rsidRDefault="00000000">
            <w:pPr>
              <w:spacing w:after="20" w:line="240" w:lineRule="auto"/>
              <w:rPr>
                <w:kern w:val="0"/>
                <w:sz w:val="18"/>
                <w:szCs w:val="18"/>
              </w:rPr>
            </w:pPr>
            <w:r>
              <w:rPr>
                <w:kern w:val="0"/>
                <w:sz w:val="18"/>
                <w:szCs w:val="18"/>
              </w:rPr>
              <w:t>Galveston</w:t>
            </w:r>
          </w:p>
          <w:p w14:paraId="790DBE46" w14:textId="77777777" w:rsidR="00DB55A1" w:rsidRDefault="00000000">
            <w:pPr>
              <w:widowControl/>
              <w:spacing w:after="20" w:line="240" w:lineRule="auto"/>
              <w:rPr>
                <w:sz w:val="18"/>
                <w:szCs w:val="18"/>
              </w:rPr>
            </w:pPr>
            <w:r>
              <w:rPr>
                <w:sz w:val="18"/>
                <w:szCs w:val="18"/>
              </w:rPr>
              <w:t>(29.253°N, 94.890°W)</w:t>
            </w:r>
          </w:p>
        </w:tc>
        <w:tc>
          <w:tcPr>
            <w:tcW w:w="2410" w:type="dxa"/>
          </w:tcPr>
          <w:p w14:paraId="1F498B6D" w14:textId="77777777" w:rsidR="00DB55A1" w:rsidRDefault="00000000">
            <w:pPr>
              <w:widowControl/>
              <w:numPr>
                <w:ilvl w:val="0"/>
                <w:numId w:val="2"/>
              </w:numPr>
              <w:spacing w:after="20" w:line="240" w:lineRule="auto"/>
              <w:rPr>
                <w:sz w:val="18"/>
                <w:szCs w:val="18"/>
              </w:rPr>
            </w:pPr>
            <w:r>
              <w:rPr>
                <w:sz w:val="18"/>
                <w:szCs w:val="18"/>
              </w:rPr>
              <w:t>About 7,000 buildings were destroyed.</w:t>
            </w:r>
          </w:p>
        </w:tc>
        <w:tc>
          <w:tcPr>
            <w:tcW w:w="992" w:type="dxa"/>
          </w:tcPr>
          <w:p w14:paraId="6376A226" w14:textId="77777777" w:rsidR="00DB55A1" w:rsidRDefault="00000000">
            <w:pPr>
              <w:widowControl/>
              <w:spacing w:after="20" w:line="240" w:lineRule="auto"/>
              <w:rPr>
                <w:sz w:val="18"/>
                <w:szCs w:val="18"/>
              </w:rPr>
            </w:pPr>
            <w:r>
              <w:rPr>
                <w:sz w:val="18"/>
                <w:szCs w:val="18"/>
              </w:rPr>
              <w:t>$1.25</w:t>
            </w:r>
          </w:p>
        </w:tc>
        <w:tc>
          <w:tcPr>
            <w:tcW w:w="2410" w:type="dxa"/>
          </w:tcPr>
          <w:p w14:paraId="59376591" w14:textId="77777777" w:rsidR="00DB55A1" w:rsidRDefault="00000000">
            <w:pPr>
              <w:widowControl/>
              <w:numPr>
                <w:ilvl w:val="0"/>
                <w:numId w:val="2"/>
              </w:numPr>
              <w:spacing w:after="20" w:line="240" w:lineRule="auto"/>
              <w:rPr>
                <w:sz w:val="18"/>
                <w:szCs w:val="18"/>
              </w:rPr>
            </w:pPr>
            <w:r>
              <w:rPr>
                <w:sz w:val="18"/>
                <w:szCs w:val="18"/>
              </w:rPr>
              <w:t>The surge heights reach 8 to 12 ft above the ground level.</w:t>
            </w:r>
          </w:p>
        </w:tc>
        <w:tc>
          <w:tcPr>
            <w:tcW w:w="1842" w:type="dxa"/>
          </w:tcPr>
          <w:p w14:paraId="3D405CBE" w14:textId="77777777" w:rsidR="00DB55A1" w:rsidRDefault="00000000">
            <w:pPr>
              <w:widowControl/>
              <w:numPr>
                <w:ilvl w:val="0"/>
                <w:numId w:val="2"/>
              </w:numPr>
              <w:spacing w:after="20" w:line="240" w:lineRule="auto"/>
              <w:rPr>
                <w:sz w:val="18"/>
                <w:szCs w:val="18"/>
              </w:rPr>
            </w:pPr>
            <w:r>
              <w:rPr>
                <w:sz w:val="18"/>
                <w:szCs w:val="18"/>
              </w:rPr>
              <w:t>More than 8,000 fatalities.</w:t>
            </w:r>
          </w:p>
          <w:p w14:paraId="6932C288" w14:textId="77777777" w:rsidR="00DB55A1" w:rsidRDefault="00DB55A1">
            <w:pPr>
              <w:widowControl/>
              <w:numPr>
                <w:ilvl w:val="0"/>
                <w:numId w:val="2"/>
              </w:numPr>
              <w:spacing w:after="20" w:line="240" w:lineRule="auto"/>
              <w:rPr>
                <w:sz w:val="18"/>
                <w:szCs w:val="18"/>
              </w:rPr>
            </w:pPr>
          </w:p>
        </w:tc>
        <w:tc>
          <w:tcPr>
            <w:tcW w:w="1560" w:type="dxa"/>
          </w:tcPr>
          <w:p w14:paraId="5B5DCF9E" w14:textId="77777777" w:rsidR="00DB55A1" w:rsidRDefault="00000000">
            <w:pPr>
              <w:widowControl/>
              <w:spacing w:after="20" w:line="240" w:lineRule="auto"/>
              <w:rPr>
                <w:sz w:val="18"/>
                <w:szCs w:val="18"/>
              </w:rPr>
            </w:pPr>
            <w:r>
              <w:rPr>
                <w:sz w:val="18"/>
                <w:szCs w:val="18"/>
              </w:rPr>
              <w:t>(Britannica et al 2023)</w:t>
            </w:r>
          </w:p>
        </w:tc>
      </w:tr>
      <w:tr w:rsidR="00DB55A1" w14:paraId="16378129" w14:textId="77777777">
        <w:trPr>
          <w:trHeight w:val="402"/>
        </w:trPr>
        <w:tc>
          <w:tcPr>
            <w:tcW w:w="1696" w:type="dxa"/>
          </w:tcPr>
          <w:p w14:paraId="5709F7DA" w14:textId="77777777" w:rsidR="00DB55A1" w:rsidRDefault="00000000">
            <w:pPr>
              <w:widowControl/>
              <w:spacing w:after="20" w:line="240" w:lineRule="auto"/>
              <w:rPr>
                <w:sz w:val="18"/>
                <w:szCs w:val="18"/>
              </w:rPr>
            </w:pPr>
            <w:r>
              <w:rPr>
                <w:sz w:val="18"/>
                <w:szCs w:val="18"/>
              </w:rPr>
              <w:t>1938 New England</w:t>
            </w:r>
          </w:p>
        </w:tc>
        <w:tc>
          <w:tcPr>
            <w:tcW w:w="1985" w:type="dxa"/>
          </w:tcPr>
          <w:p w14:paraId="34764535" w14:textId="77777777" w:rsidR="00DB55A1" w:rsidRDefault="00000000">
            <w:pPr>
              <w:spacing w:after="20" w:line="240" w:lineRule="auto"/>
              <w:rPr>
                <w:kern w:val="0"/>
                <w:sz w:val="18"/>
                <w:szCs w:val="18"/>
              </w:rPr>
            </w:pPr>
            <w:r>
              <w:rPr>
                <w:kern w:val="0"/>
                <w:sz w:val="18"/>
                <w:szCs w:val="18"/>
              </w:rPr>
              <w:t>Category 5, and</w:t>
            </w:r>
          </w:p>
          <w:p w14:paraId="3849C205" w14:textId="77777777" w:rsidR="00DB55A1" w:rsidRDefault="00000000">
            <w:pPr>
              <w:spacing w:after="20" w:line="240" w:lineRule="auto"/>
              <w:rPr>
                <w:kern w:val="0"/>
                <w:sz w:val="18"/>
                <w:szCs w:val="18"/>
              </w:rPr>
            </w:pPr>
            <w:r>
              <w:rPr>
                <w:rFonts w:hint="eastAsia"/>
                <w:kern w:val="0"/>
                <w:sz w:val="18"/>
                <w:szCs w:val="18"/>
              </w:rPr>
              <w:t>Long</w:t>
            </w:r>
            <w:r>
              <w:rPr>
                <w:kern w:val="0"/>
                <w:sz w:val="18"/>
                <w:szCs w:val="18"/>
              </w:rPr>
              <w:t xml:space="preserve"> </w:t>
            </w:r>
            <w:r>
              <w:rPr>
                <w:rFonts w:hint="eastAsia"/>
                <w:kern w:val="0"/>
                <w:sz w:val="18"/>
                <w:szCs w:val="18"/>
              </w:rPr>
              <w:t>Island</w:t>
            </w:r>
          </w:p>
          <w:p w14:paraId="00A50366" w14:textId="77777777" w:rsidR="00DB55A1" w:rsidRDefault="00000000">
            <w:pPr>
              <w:widowControl/>
              <w:spacing w:after="20" w:line="240" w:lineRule="auto"/>
              <w:rPr>
                <w:sz w:val="18"/>
                <w:szCs w:val="18"/>
              </w:rPr>
            </w:pPr>
            <w:r>
              <w:rPr>
                <w:sz w:val="18"/>
                <w:szCs w:val="18"/>
              </w:rPr>
              <w:t>(40.793°N, 73.307°W)</w:t>
            </w:r>
          </w:p>
        </w:tc>
        <w:tc>
          <w:tcPr>
            <w:tcW w:w="2410" w:type="dxa"/>
          </w:tcPr>
          <w:p w14:paraId="558021C4" w14:textId="77777777" w:rsidR="00DB55A1" w:rsidRDefault="00000000">
            <w:pPr>
              <w:widowControl/>
              <w:numPr>
                <w:ilvl w:val="0"/>
                <w:numId w:val="2"/>
              </w:numPr>
              <w:spacing w:after="20" w:line="240" w:lineRule="auto"/>
              <w:rPr>
                <w:sz w:val="18"/>
                <w:szCs w:val="18"/>
              </w:rPr>
            </w:pPr>
            <w:r>
              <w:rPr>
                <w:sz w:val="18"/>
                <w:szCs w:val="18"/>
              </w:rPr>
              <w:t>More than 57,000 homes were damaged or destroyed.</w:t>
            </w:r>
          </w:p>
        </w:tc>
        <w:tc>
          <w:tcPr>
            <w:tcW w:w="992" w:type="dxa"/>
          </w:tcPr>
          <w:p w14:paraId="2F9C4182" w14:textId="77777777" w:rsidR="00DB55A1" w:rsidRDefault="00000000">
            <w:pPr>
              <w:widowControl/>
              <w:spacing w:after="20" w:line="240" w:lineRule="auto"/>
              <w:rPr>
                <w:sz w:val="18"/>
                <w:szCs w:val="18"/>
              </w:rPr>
            </w:pPr>
            <w:r>
              <w:rPr>
                <w:sz w:val="18"/>
                <w:szCs w:val="18"/>
              </w:rPr>
              <w:t>$0.62</w:t>
            </w:r>
          </w:p>
        </w:tc>
        <w:tc>
          <w:tcPr>
            <w:tcW w:w="2410" w:type="dxa"/>
          </w:tcPr>
          <w:p w14:paraId="1889ED59" w14:textId="77777777" w:rsidR="00DB55A1" w:rsidRDefault="00000000">
            <w:pPr>
              <w:widowControl/>
              <w:numPr>
                <w:ilvl w:val="0"/>
                <w:numId w:val="2"/>
              </w:numPr>
              <w:spacing w:after="20" w:line="240" w:lineRule="auto"/>
              <w:rPr>
                <w:sz w:val="18"/>
                <w:szCs w:val="18"/>
              </w:rPr>
            </w:pPr>
            <w:r>
              <w:rPr>
                <w:sz w:val="18"/>
                <w:szCs w:val="18"/>
              </w:rPr>
              <w:t>Tides reach 16.75 ft in Long Island</w:t>
            </w:r>
          </w:p>
        </w:tc>
        <w:tc>
          <w:tcPr>
            <w:tcW w:w="1842" w:type="dxa"/>
          </w:tcPr>
          <w:p w14:paraId="7E632FFE" w14:textId="77777777" w:rsidR="00DB55A1" w:rsidRDefault="00000000">
            <w:pPr>
              <w:widowControl/>
              <w:numPr>
                <w:ilvl w:val="0"/>
                <w:numId w:val="2"/>
              </w:numPr>
              <w:spacing w:after="20" w:line="240" w:lineRule="auto"/>
              <w:rPr>
                <w:sz w:val="18"/>
                <w:szCs w:val="18"/>
              </w:rPr>
            </w:pPr>
            <w:r>
              <w:rPr>
                <w:sz w:val="18"/>
                <w:szCs w:val="18"/>
              </w:rPr>
              <w:t>About 8000 fatalities.</w:t>
            </w:r>
          </w:p>
        </w:tc>
        <w:tc>
          <w:tcPr>
            <w:tcW w:w="1560" w:type="dxa"/>
          </w:tcPr>
          <w:p w14:paraId="3E351A1C" w14:textId="77777777" w:rsidR="00DB55A1" w:rsidRDefault="00000000">
            <w:pPr>
              <w:widowControl/>
              <w:spacing w:after="20" w:line="240" w:lineRule="auto"/>
              <w:rPr>
                <w:sz w:val="18"/>
                <w:szCs w:val="18"/>
              </w:rPr>
            </w:pPr>
            <w:r>
              <w:rPr>
                <w:sz w:val="18"/>
                <w:szCs w:val="18"/>
              </w:rPr>
              <w:t>(NOAA 2020)</w:t>
            </w:r>
          </w:p>
        </w:tc>
      </w:tr>
      <w:tr w:rsidR="00DB55A1" w14:paraId="7CCA276A" w14:textId="77777777">
        <w:trPr>
          <w:trHeight w:val="437"/>
        </w:trPr>
        <w:tc>
          <w:tcPr>
            <w:tcW w:w="1696" w:type="dxa"/>
          </w:tcPr>
          <w:p w14:paraId="6A62C554" w14:textId="77777777" w:rsidR="00DB55A1" w:rsidRDefault="00000000">
            <w:pPr>
              <w:widowControl/>
              <w:spacing w:after="20" w:line="240" w:lineRule="auto"/>
              <w:rPr>
                <w:sz w:val="18"/>
                <w:szCs w:val="18"/>
              </w:rPr>
            </w:pPr>
            <w:r>
              <w:rPr>
                <w:sz w:val="18"/>
                <w:szCs w:val="18"/>
              </w:rPr>
              <w:t>1957 Audrey</w:t>
            </w:r>
          </w:p>
        </w:tc>
        <w:tc>
          <w:tcPr>
            <w:tcW w:w="1985" w:type="dxa"/>
          </w:tcPr>
          <w:p w14:paraId="6A3913A3" w14:textId="77777777" w:rsidR="00DB55A1" w:rsidRDefault="00000000">
            <w:pPr>
              <w:spacing w:after="20" w:line="240" w:lineRule="auto"/>
              <w:rPr>
                <w:kern w:val="0"/>
                <w:sz w:val="18"/>
                <w:szCs w:val="18"/>
              </w:rPr>
            </w:pPr>
            <w:r>
              <w:rPr>
                <w:kern w:val="0"/>
                <w:sz w:val="18"/>
                <w:szCs w:val="18"/>
              </w:rPr>
              <w:t>Category 3, and</w:t>
            </w:r>
          </w:p>
          <w:p w14:paraId="2AB3322D" w14:textId="77777777" w:rsidR="00DB55A1" w:rsidRDefault="00000000">
            <w:pPr>
              <w:spacing w:after="20" w:line="240" w:lineRule="auto"/>
              <w:rPr>
                <w:kern w:val="0"/>
                <w:sz w:val="18"/>
                <w:szCs w:val="18"/>
              </w:rPr>
            </w:pPr>
            <w:r>
              <w:rPr>
                <w:rFonts w:hint="eastAsia"/>
                <w:kern w:val="0"/>
                <w:sz w:val="18"/>
                <w:szCs w:val="18"/>
              </w:rPr>
              <w:t>Cameron</w:t>
            </w:r>
          </w:p>
          <w:p w14:paraId="3798B9A5" w14:textId="77777777" w:rsidR="00DB55A1" w:rsidRDefault="00000000">
            <w:pPr>
              <w:widowControl/>
              <w:spacing w:after="20" w:line="240" w:lineRule="auto"/>
              <w:rPr>
                <w:sz w:val="18"/>
                <w:szCs w:val="18"/>
              </w:rPr>
            </w:pPr>
            <w:r>
              <w:rPr>
                <w:kern w:val="0"/>
                <w:sz w:val="18"/>
                <w:szCs w:val="18"/>
              </w:rPr>
              <w:t>(29.796°N, 93.308°W)</w:t>
            </w:r>
          </w:p>
        </w:tc>
        <w:tc>
          <w:tcPr>
            <w:tcW w:w="2410" w:type="dxa"/>
          </w:tcPr>
          <w:p w14:paraId="7916CBD9" w14:textId="77777777" w:rsidR="00DB55A1" w:rsidRDefault="00000000">
            <w:pPr>
              <w:widowControl/>
              <w:numPr>
                <w:ilvl w:val="0"/>
                <w:numId w:val="2"/>
              </w:numPr>
              <w:spacing w:after="20" w:line="240" w:lineRule="auto"/>
              <w:rPr>
                <w:sz w:val="18"/>
                <w:szCs w:val="18"/>
              </w:rPr>
            </w:pPr>
            <w:r>
              <w:rPr>
                <w:sz w:val="18"/>
                <w:szCs w:val="18"/>
              </w:rPr>
              <w:t>More than 4,500 homes were damaged or destroyed.</w:t>
            </w:r>
          </w:p>
        </w:tc>
        <w:tc>
          <w:tcPr>
            <w:tcW w:w="992" w:type="dxa"/>
          </w:tcPr>
          <w:p w14:paraId="7A974D06" w14:textId="77777777" w:rsidR="00DB55A1" w:rsidRDefault="00000000">
            <w:pPr>
              <w:widowControl/>
              <w:spacing w:after="20" w:line="240" w:lineRule="auto"/>
              <w:rPr>
                <w:sz w:val="18"/>
                <w:szCs w:val="18"/>
              </w:rPr>
            </w:pPr>
            <w:r>
              <w:rPr>
                <w:sz w:val="18"/>
                <w:szCs w:val="18"/>
              </w:rPr>
              <w:t>$0.15</w:t>
            </w:r>
          </w:p>
        </w:tc>
        <w:tc>
          <w:tcPr>
            <w:tcW w:w="2410" w:type="dxa"/>
          </w:tcPr>
          <w:p w14:paraId="1972CF80" w14:textId="77777777" w:rsidR="00DB55A1" w:rsidRDefault="00000000">
            <w:pPr>
              <w:widowControl/>
              <w:numPr>
                <w:ilvl w:val="0"/>
                <w:numId w:val="2"/>
              </w:numPr>
              <w:spacing w:after="20" w:line="240" w:lineRule="auto"/>
              <w:rPr>
                <w:sz w:val="18"/>
                <w:szCs w:val="18"/>
              </w:rPr>
            </w:pPr>
            <w:r>
              <w:rPr>
                <w:sz w:val="18"/>
                <w:szCs w:val="18"/>
              </w:rPr>
              <w:t>Tides exceeds 12 ft, peaking at 12.4 ft in west of Cameron.</w:t>
            </w:r>
          </w:p>
        </w:tc>
        <w:tc>
          <w:tcPr>
            <w:tcW w:w="1842" w:type="dxa"/>
          </w:tcPr>
          <w:p w14:paraId="648F1FC3" w14:textId="77777777" w:rsidR="00DB55A1" w:rsidRDefault="00000000">
            <w:pPr>
              <w:widowControl/>
              <w:numPr>
                <w:ilvl w:val="0"/>
                <w:numId w:val="2"/>
              </w:numPr>
              <w:spacing w:after="20" w:line="240" w:lineRule="auto"/>
              <w:rPr>
                <w:sz w:val="18"/>
                <w:szCs w:val="18"/>
              </w:rPr>
            </w:pPr>
            <w:r>
              <w:rPr>
                <w:sz w:val="18"/>
                <w:szCs w:val="18"/>
              </w:rPr>
              <w:t>More than 431 fatalities.</w:t>
            </w:r>
          </w:p>
        </w:tc>
        <w:tc>
          <w:tcPr>
            <w:tcW w:w="1560" w:type="dxa"/>
          </w:tcPr>
          <w:p w14:paraId="61C279DE" w14:textId="77777777" w:rsidR="00DB55A1" w:rsidRDefault="00000000">
            <w:pPr>
              <w:widowControl/>
              <w:spacing w:after="20" w:line="240" w:lineRule="auto"/>
              <w:rPr>
                <w:sz w:val="18"/>
                <w:szCs w:val="18"/>
              </w:rPr>
            </w:pPr>
            <w:r>
              <w:rPr>
                <w:sz w:val="18"/>
                <w:szCs w:val="18"/>
              </w:rPr>
              <w:t>(NOAA 1957)</w:t>
            </w:r>
          </w:p>
        </w:tc>
      </w:tr>
      <w:tr w:rsidR="00DB55A1" w14:paraId="63C63CD6" w14:textId="77777777">
        <w:trPr>
          <w:trHeight w:val="141"/>
        </w:trPr>
        <w:tc>
          <w:tcPr>
            <w:tcW w:w="1696" w:type="dxa"/>
          </w:tcPr>
          <w:p w14:paraId="725711AE" w14:textId="77777777" w:rsidR="00DB55A1" w:rsidRDefault="00000000">
            <w:pPr>
              <w:widowControl/>
              <w:spacing w:after="20" w:line="240" w:lineRule="auto"/>
              <w:rPr>
                <w:sz w:val="18"/>
                <w:szCs w:val="18"/>
              </w:rPr>
            </w:pPr>
            <w:r>
              <w:rPr>
                <w:sz w:val="18"/>
                <w:szCs w:val="18"/>
              </w:rPr>
              <w:lastRenderedPageBreak/>
              <w:t>1969 Camille</w:t>
            </w:r>
          </w:p>
        </w:tc>
        <w:tc>
          <w:tcPr>
            <w:tcW w:w="1985" w:type="dxa"/>
          </w:tcPr>
          <w:p w14:paraId="114E29F0" w14:textId="77777777" w:rsidR="00DB55A1" w:rsidRDefault="00000000">
            <w:pPr>
              <w:spacing w:after="20" w:line="240" w:lineRule="auto"/>
              <w:rPr>
                <w:kern w:val="0"/>
                <w:sz w:val="18"/>
                <w:szCs w:val="18"/>
              </w:rPr>
            </w:pPr>
            <w:r>
              <w:rPr>
                <w:kern w:val="0"/>
                <w:sz w:val="18"/>
                <w:szCs w:val="18"/>
              </w:rPr>
              <w:t>Category 5, and</w:t>
            </w:r>
          </w:p>
          <w:p w14:paraId="7EAB9B0D" w14:textId="77777777" w:rsidR="00DB55A1" w:rsidRDefault="00000000">
            <w:pPr>
              <w:spacing w:after="20" w:line="240" w:lineRule="auto"/>
              <w:rPr>
                <w:kern w:val="0"/>
                <w:sz w:val="18"/>
                <w:szCs w:val="18"/>
              </w:rPr>
            </w:pPr>
            <w:r>
              <w:rPr>
                <w:kern w:val="0"/>
                <w:sz w:val="18"/>
                <w:szCs w:val="18"/>
              </w:rPr>
              <w:t>Bay St. Louis</w:t>
            </w:r>
          </w:p>
          <w:p w14:paraId="18682AC6" w14:textId="77777777" w:rsidR="00DB55A1" w:rsidRDefault="00000000">
            <w:pPr>
              <w:widowControl/>
              <w:spacing w:after="20" w:line="240" w:lineRule="auto"/>
              <w:rPr>
                <w:sz w:val="18"/>
                <w:szCs w:val="18"/>
              </w:rPr>
            </w:pPr>
            <w:r>
              <w:rPr>
                <w:kern w:val="0"/>
                <w:sz w:val="18"/>
                <w:szCs w:val="18"/>
              </w:rPr>
              <w:t>(30.319°N, 89.334°W)</w:t>
            </w:r>
          </w:p>
        </w:tc>
        <w:tc>
          <w:tcPr>
            <w:tcW w:w="2410" w:type="dxa"/>
          </w:tcPr>
          <w:p w14:paraId="6F3DBABB" w14:textId="77777777" w:rsidR="00DB55A1" w:rsidRDefault="00000000">
            <w:pPr>
              <w:widowControl/>
              <w:numPr>
                <w:ilvl w:val="0"/>
                <w:numId w:val="2"/>
              </w:numPr>
              <w:spacing w:after="20" w:line="240" w:lineRule="auto"/>
              <w:rPr>
                <w:sz w:val="18"/>
                <w:szCs w:val="18"/>
              </w:rPr>
            </w:pPr>
            <w:r>
              <w:rPr>
                <w:sz w:val="18"/>
                <w:szCs w:val="18"/>
              </w:rPr>
              <w:t>5,662 homes were destroyed.</w:t>
            </w:r>
          </w:p>
          <w:p w14:paraId="2E3178BE" w14:textId="77777777" w:rsidR="00DB55A1" w:rsidRDefault="00000000">
            <w:pPr>
              <w:widowControl/>
              <w:numPr>
                <w:ilvl w:val="0"/>
                <w:numId w:val="2"/>
              </w:numPr>
              <w:spacing w:after="20" w:line="240" w:lineRule="auto"/>
              <w:rPr>
                <w:sz w:val="18"/>
                <w:szCs w:val="18"/>
              </w:rPr>
            </w:pPr>
            <w:r>
              <w:rPr>
                <w:sz w:val="18"/>
                <w:szCs w:val="18"/>
              </w:rPr>
              <w:t>13,915 homes experienced major damage.</w:t>
            </w:r>
          </w:p>
        </w:tc>
        <w:tc>
          <w:tcPr>
            <w:tcW w:w="992" w:type="dxa"/>
          </w:tcPr>
          <w:p w14:paraId="3AF1DE93" w14:textId="77777777" w:rsidR="00DB55A1" w:rsidRDefault="00000000">
            <w:pPr>
              <w:widowControl/>
              <w:spacing w:after="20" w:line="240" w:lineRule="auto"/>
              <w:rPr>
                <w:sz w:val="18"/>
                <w:szCs w:val="18"/>
              </w:rPr>
            </w:pPr>
            <w:r>
              <w:rPr>
                <w:sz w:val="18"/>
                <w:szCs w:val="18"/>
              </w:rPr>
              <w:t>$1.42</w:t>
            </w:r>
          </w:p>
        </w:tc>
        <w:tc>
          <w:tcPr>
            <w:tcW w:w="2410" w:type="dxa"/>
          </w:tcPr>
          <w:p w14:paraId="6BF4872A" w14:textId="77777777" w:rsidR="00DB55A1" w:rsidRDefault="00000000">
            <w:pPr>
              <w:widowControl/>
              <w:numPr>
                <w:ilvl w:val="0"/>
                <w:numId w:val="2"/>
              </w:numPr>
              <w:spacing w:after="20" w:line="240" w:lineRule="auto"/>
              <w:rPr>
                <w:sz w:val="18"/>
                <w:szCs w:val="18"/>
              </w:rPr>
            </w:pPr>
            <w:r>
              <w:rPr>
                <w:sz w:val="18"/>
                <w:szCs w:val="18"/>
              </w:rPr>
              <w:t xml:space="preserve">The surge heights reach up to 10 inches near </w:t>
            </w:r>
            <w:proofErr w:type="spellStart"/>
            <w:r>
              <w:rPr>
                <w:sz w:val="18"/>
                <w:szCs w:val="18"/>
              </w:rPr>
              <w:t>Guane</w:t>
            </w:r>
            <w:proofErr w:type="spellEnd"/>
            <w:r>
              <w:rPr>
                <w:sz w:val="18"/>
                <w:szCs w:val="18"/>
              </w:rPr>
              <w:t>.</w:t>
            </w:r>
          </w:p>
        </w:tc>
        <w:tc>
          <w:tcPr>
            <w:tcW w:w="1842" w:type="dxa"/>
          </w:tcPr>
          <w:p w14:paraId="1EF24754" w14:textId="77777777" w:rsidR="00DB55A1" w:rsidRDefault="00000000">
            <w:pPr>
              <w:widowControl/>
              <w:numPr>
                <w:ilvl w:val="0"/>
                <w:numId w:val="2"/>
              </w:numPr>
              <w:spacing w:after="20" w:line="240" w:lineRule="auto"/>
              <w:rPr>
                <w:sz w:val="18"/>
                <w:szCs w:val="18"/>
              </w:rPr>
            </w:pPr>
            <w:r>
              <w:rPr>
                <w:sz w:val="18"/>
                <w:szCs w:val="18"/>
              </w:rPr>
              <w:t>153 fatalities in Nelson County, Virginia.</w:t>
            </w:r>
          </w:p>
          <w:p w14:paraId="4FA718BD" w14:textId="77777777" w:rsidR="00DB55A1" w:rsidRDefault="00000000">
            <w:pPr>
              <w:widowControl/>
              <w:numPr>
                <w:ilvl w:val="0"/>
                <w:numId w:val="2"/>
              </w:numPr>
              <w:spacing w:after="20" w:line="240" w:lineRule="auto"/>
              <w:rPr>
                <w:sz w:val="18"/>
                <w:szCs w:val="18"/>
              </w:rPr>
            </w:pPr>
            <w:r>
              <w:rPr>
                <w:sz w:val="18"/>
                <w:szCs w:val="18"/>
              </w:rPr>
              <w:t>8,931 people were injured.</w:t>
            </w:r>
          </w:p>
        </w:tc>
        <w:tc>
          <w:tcPr>
            <w:tcW w:w="1560" w:type="dxa"/>
          </w:tcPr>
          <w:p w14:paraId="586CDF7A" w14:textId="77777777" w:rsidR="00DB55A1" w:rsidRDefault="00000000">
            <w:pPr>
              <w:widowControl/>
              <w:spacing w:after="20" w:line="240" w:lineRule="auto"/>
              <w:rPr>
                <w:sz w:val="18"/>
                <w:szCs w:val="18"/>
              </w:rPr>
            </w:pPr>
            <w:r>
              <w:rPr>
                <w:sz w:val="18"/>
                <w:szCs w:val="18"/>
              </w:rPr>
              <w:t>(NOAA 1969; Hurricane science 1969)</w:t>
            </w:r>
          </w:p>
        </w:tc>
      </w:tr>
      <w:tr w:rsidR="00DB55A1" w14:paraId="20EB3177" w14:textId="77777777">
        <w:trPr>
          <w:trHeight w:val="141"/>
        </w:trPr>
        <w:tc>
          <w:tcPr>
            <w:tcW w:w="1696" w:type="dxa"/>
          </w:tcPr>
          <w:p w14:paraId="4718BEB3" w14:textId="77777777" w:rsidR="00DB55A1" w:rsidRDefault="00000000">
            <w:pPr>
              <w:widowControl/>
              <w:spacing w:after="20" w:line="240" w:lineRule="auto"/>
              <w:rPr>
                <w:sz w:val="18"/>
                <w:szCs w:val="18"/>
              </w:rPr>
            </w:pPr>
            <w:r>
              <w:rPr>
                <w:sz w:val="18"/>
                <w:szCs w:val="18"/>
              </w:rPr>
              <w:t>1989 Hugo</w:t>
            </w:r>
          </w:p>
        </w:tc>
        <w:tc>
          <w:tcPr>
            <w:tcW w:w="1985" w:type="dxa"/>
          </w:tcPr>
          <w:p w14:paraId="1B58B484" w14:textId="77777777" w:rsidR="00DB55A1" w:rsidRDefault="00000000">
            <w:pPr>
              <w:spacing w:after="20" w:line="240" w:lineRule="auto"/>
              <w:rPr>
                <w:kern w:val="0"/>
                <w:sz w:val="18"/>
                <w:szCs w:val="18"/>
              </w:rPr>
            </w:pPr>
            <w:r>
              <w:rPr>
                <w:kern w:val="0"/>
                <w:sz w:val="18"/>
                <w:szCs w:val="18"/>
              </w:rPr>
              <w:t>Category 5, and</w:t>
            </w:r>
          </w:p>
          <w:p w14:paraId="3511FD7A" w14:textId="77777777" w:rsidR="00DB55A1" w:rsidRDefault="00000000">
            <w:pPr>
              <w:spacing w:after="20" w:line="240" w:lineRule="auto"/>
              <w:rPr>
                <w:kern w:val="0"/>
                <w:sz w:val="18"/>
                <w:szCs w:val="18"/>
              </w:rPr>
            </w:pPr>
            <w:r>
              <w:rPr>
                <w:kern w:val="0"/>
                <w:sz w:val="18"/>
                <w:szCs w:val="18"/>
              </w:rPr>
              <w:t>Sullivan’s Island</w:t>
            </w:r>
          </w:p>
          <w:p w14:paraId="0E35FCC7" w14:textId="77777777" w:rsidR="00DB55A1" w:rsidRDefault="00000000">
            <w:pPr>
              <w:widowControl/>
              <w:spacing w:after="20" w:line="240" w:lineRule="auto"/>
              <w:rPr>
                <w:sz w:val="18"/>
                <w:szCs w:val="18"/>
              </w:rPr>
            </w:pPr>
            <w:r>
              <w:rPr>
                <w:kern w:val="0"/>
                <w:sz w:val="18"/>
                <w:szCs w:val="18"/>
              </w:rPr>
              <w:t>(32.763°N, 79.834°W)</w:t>
            </w:r>
          </w:p>
        </w:tc>
        <w:tc>
          <w:tcPr>
            <w:tcW w:w="2410" w:type="dxa"/>
          </w:tcPr>
          <w:p w14:paraId="482F0E66" w14:textId="77777777" w:rsidR="00DB55A1" w:rsidRDefault="00000000">
            <w:pPr>
              <w:widowControl/>
              <w:numPr>
                <w:ilvl w:val="0"/>
                <w:numId w:val="2"/>
              </w:numPr>
              <w:spacing w:after="20" w:line="240" w:lineRule="auto"/>
              <w:rPr>
                <w:sz w:val="18"/>
                <w:szCs w:val="18"/>
              </w:rPr>
            </w:pPr>
            <w:r>
              <w:rPr>
                <w:sz w:val="18"/>
                <w:szCs w:val="18"/>
              </w:rPr>
              <w:t>More than 200,000 families were damaged or destroyed.</w:t>
            </w:r>
          </w:p>
        </w:tc>
        <w:tc>
          <w:tcPr>
            <w:tcW w:w="992" w:type="dxa"/>
          </w:tcPr>
          <w:p w14:paraId="50482A0F" w14:textId="77777777" w:rsidR="00DB55A1" w:rsidRDefault="00000000">
            <w:pPr>
              <w:widowControl/>
              <w:spacing w:after="20" w:line="240" w:lineRule="auto"/>
              <w:rPr>
                <w:sz w:val="18"/>
                <w:szCs w:val="18"/>
              </w:rPr>
            </w:pPr>
            <w:r>
              <w:rPr>
                <w:sz w:val="18"/>
                <w:szCs w:val="18"/>
              </w:rPr>
              <w:t>$8.7</w:t>
            </w:r>
          </w:p>
        </w:tc>
        <w:tc>
          <w:tcPr>
            <w:tcW w:w="2410" w:type="dxa"/>
          </w:tcPr>
          <w:p w14:paraId="7B825477" w14:textId="77777777" w:rsidR="00DB55A1" w:rsidRDefault="00000000">
            <w:pPr>
              <w:widowControl/>
              <w:numPr>
                <w:ilvl w:val="0"/>
                <w:numId w:val="2"/>
              </w:numPr>
              <w:spacing w:after="20" w:line="240" w:lineRule="auto"/>
              <w:rPr>
                <w:sz w:val="18"/>
                <w:szCs w:val="18"/>
              </w:rPr>
            </w:pPr>
            <w:r>
              <w:rPr>
                <w:sz w:val="18"/>
                <w:szCs w:val="18"/>
              </w:rPr>
              <w:t xml:space="preserve">The surge heights reach 20.2 ft near </w:t>
            </w:r>
            <w:proofErr w:type="spellStart"/>
            <w:r>
              <w:rPr>
                <w:sz w:val="18"/>
                <w:szCs w:val="18"/>
              </w:rPr>
              <w:t>McClellanville</w:t>
            </w:r>
            <w:proofErr w:type="spellEnd"/>
            <w:r>
              <w:rPr>
                <w:sz w:val="18"/>
                <w:szCs w:val="18"/>
              </w:rPr>
              <w:t>, South Carolina.</w:t>
            </w:r>
          </w:p>
        </w:tc>
        <w:tc>
          <w:tcPr>
            <w:tcW w:w="1842" w:type="dxa"/>
          </w:tcPr>
          <w:p w14:paraId="51EF6353" w14:textId="77777777" w:rsidR="00DB55A1" w:rsidRDefault="00000000">
            <w:pPr>
              <w:widowControl/>
              <w:numPr>
                <w:ilvl w:val="0"/>
                <w:numId w:val="2"/>
              </w:numPr>
              <w:spacing w:after="20" w:line="240" w:lineRule="auto"/>
              <w:rPr>
                <w:sz w:val="18"/>
                <w:szCs w:val="18"/>
              </w:rPr>
            </w:pPr>
            <w:r>
              <w:rPr>
                <w:sz w:val="18"/>
                <w:szCs w:val="18"/>
              </w:rPr>
              <w:t>107 fatalities</w:t>
            </w:r>
          </w:p>
        </w:tc>
        <w:tc>
          <w:tcPr>
            <w:tcW w:w="1560" w:type="dxa"/>
          </w:tcPr>
          <w:p w14:paraId="67C237FF" w14:textId="77777777" w:rsidR="00DB55A1" w:rsidRDefault="00000000">
            <w:pPr>
              <w:widowControl/>
              <w:spacing w:after="20" w:line="240" w:lineRule="auto"/>
              <w:rPr>
                <w:sz w:val="18"/>
                <w:szCs w:val="18"/>
              </w:rPr>
            </w:pPr>
            <w:r>
              <w:rPr>
                <w:sz w:val="18"/>
                <w:szCs w:val="18"/>
              </w:rPr>
              <w:t>(NOAA 1989)</w:t>
            </w:r>
          </w:p>
        </w:tc>
      </w:tr>
      <w:tr w:rsidR="00DB55A1" w14:paraId="22111411" w14:textId="77777777">
        <w:trPr>
          <w:trHeight w:val="141"/>
        </w:trPr>
        <w:tc>
          <w:tcPr>
            <w:tcW w:w="1696" w:type="dxa"/>
          </w:tcPr>
          <w:p w14:paraId="79D5776C" w14:textId="77777777" w:rsidR="00DB55A1" w:rsidRDefault="00000000">
            <w:pPr>
              <w:spacing w:after="20" w:line="240" w:lineRule="auto"/>
              <w:rPr>
                <w:kern w:val="0"/>
                <w:sz w:val="18"/>
                <w:szCs w:val="18"/>
              </w:rPr>
            </w:pPr>
            <w:r>
              <w:rPr>
                <w:kern w:val="0"/>
                <w:sz w:val="18"/>
                <w:szCs w:val="18"/>
              </w:rPr>
              <w:t>1992 Andrew</w:t>
            </w:r>
          </w:p>
        </w:tc>
        <w:tc>
          <w:tcPr>
            <w:tcW w:w="1985" w:type="dxa"/>
          </w:tcPr>
          <w:p w14:paraId="0D53583C" w14:textId="77777777" w:rsidR="00DB55A1" w:rsidRDefault="00000000">
            <w:pPr>
              <w:spacing w:after="20" w:line="240" w:lineRule="auto"/>
              <w:rPr>
                <w:kern w:val="0"/>
                <w:sz w:val="18"/>
                <w:szCs w:val="18"/>
              </w:rPr>
            </w:pPr>
            <w:r>
              <w:rPr>
                <w:kern w:val="0"/>
                <w:sz w:val="18"/>
                <w:szCs w:val="18"/>
              </w:rPr>
              <w:t>Category 5, and</w:t>
            </w:r>
          </w:p>
          <w:p w14:paraId="516C9BC9" w14:textId="77777777" w:rsidR="00DB55A1" w:rsidRDefault="00000000">
            <w:pPr>
              <w:spacing w:after="20" w:line="240" w:lineRule="auto"/>
              <w:rPr>
                <w:kern w:val="0"/>
                <w:sz w:val="18"/>
                <w:szCs w:val="18"/>
              </w:rPr>
            </w:pPr>
            <w:r>
              <w:rPr>
                <w:kern w:val="0"/>
                <w:sz w:val="18"/>
                <w:szCs w:val="18"/>
              </w:rPr>
              <w:t>Elliott Key</w:t>
            </w:r>
          </w:p>
          <w:p w14:paraId="4EA14B61" w14:textId="77777777" w:rsidR="00DB55A1" w:rsidRDefault="00000000">
            <w:pPr>
              <w:spacing w:after="20" w:line="240" w:lineRule="auto"/>
              <w:rPr>
                <w:kern w:val="0"/>
                <w:sz w:val="18"/>
                <w:szCs w:val="18"/>
              </w:rPr>
            </w:pPr>
            <w:r>
              <w:rPr>
                <w:kern w:val="0"/>
                <w:sz w:val="18"/>
                <w:szCs w:val="18"/>
              </w:rPr>
              <w:t>(25.441°N, 80.197°W)</w:t>
            </w:r>
          </w:p>
        </w:tc>
        <w:tc>
          <w:tcPr>
            <w:tcW w:w="2410" w:type="dxa"/>
          </w:tcPr>
          <w:p w14:paraId="1CD5AE85" w14:textId="77777777" w:rsidR="00DB55A1" w:rsidRDefault="00000000">
            <w:pPr>
              <w:numPr>
                <w:ilvl w:val="0"/>
                <w:numId w:val="2"/>
              </w:numPr>
              <w:spacing w:after="20" w:line="240" w:lineRule="auto"/>
              <w:rPr>
                <w:kern w:val="0"/>
                <w:sz w:val="18"/>
                <w:szCs w:val="18"/>
              </w:rPr>
            </w:pPr>
            <w:r>
              <w:rPr>
                <w:kern w:val="0"/>
                <w:sz w:val="18"/>
                <w:szCs w:val="18"/>
              </w:rPr>
              <w:t>101,241 homes were damaged or destroyed throughout Florida.</w:t>
            </w:r>
          </w:p>
        </w:tc>
        <w:tc>
          <w:tcPr>
            <w:tcW w:w="992" w:type="dxa"/>
          </w:tcPr>
          <w:p w14:paraId="4C94D578" w14:textId="77777777" w:rsidR="00DB55A1" w:rsidRDefault="00000000">
            <w:pPr>
              <w:spacing w:after="20" w:line="240" w:lineRule="auto"/>
              <w:rPr>
                <w:kern w:val="0"/>
                <w:sz w:val="18"/>
                <w:szCs w:val="18"/>
              </w:rPr>
            </w:pPr>
            <w:r>
              <w:rPr>
                <w:kern w:val="0"/>
                <w:sz w:val="18"/>
                <w:szCs w:val="18"/>
              </w:rPr>
              <w:t>$0.5</w:t>
            </w:r>
          </w:p>
        </w:tc>
        <w:tc>
          <w:tcPr>
            <w:tcW w:w="2410" w:type="dxa"/>
          </w:tcPr>
          <w:p w14:paraId="04CE3C6E" w14:textId="77777777" w:rsidR="00DB55A1" w:rsidRDefault="00000000">
            <w:pPr>
              <w:numPr>
                <w:ilvl w:val="0"/>
                <w:numId w:val="2"/>
              </w:numPr>
              <w:spacing w:after="20" w:line="240" w:lineRule="auto"/>
              <w:rPr>
                <w:kern w:val="0"/>
                <w:sz w:val="18"/>
                <w:szCs w:val="18"/>
              </w:rPr>
            </w:pPr>
            <w:r>
              <w:rPr>
                <w:kern w:val="0"/>
                <w:sz w:val="18"/>
                <w:szCs w:val="18"/>
              </w:rPr>
              <w:t>Tides between 4 and 6 ft.</w:t>
            </w:r>
          </w:p>
        </w:tc>
        <w:tc>
          <w:tcPr>
            <w:tcW w:w="1842" w:type="dxa"/>
          </w:tcPr>
          <w:p w14:paraId="76F107A6" w14:textId="77777777" w:rsidR="00DB55A1" w:rsidRDefault="00000000">
            <w:pPr>
              <w:widowControl/>
              <w:numPr>
                <w:ilvl w:val="0"/>
                <w:numId w:val="2"/>
              </w:numPr>
              <w:spacing w:after="20" w:line="240" w:lineRule="auto"/>
              <w:rPr>
                <w:sz w:val="18"/>
                <w:szCs w:val="18"/>
              </w:rPr>
            </w:pPr>
            <w:r>
              <w:rPr>
                <w:sz w:val="18"/>
                <w:szCs w:val="18"/>
              </w:rPr>
              <w:t>65 fatalities.</w:t>
            </w:r>
          </w:p>
        </w:tc>
        <w:tc>
          <w:tcPr>
            <w:tcW w:w="1560" w:type="dxa"/>
          </w:tcPr>
          <w:p w14:paraId="17BF5448" w14:textId="77777777" w:rsidR="00DB55A1" w:rsidRDefault="00000000">
            <w:pPr>
              <w:spacing w:after="20" w:line="240" w:lineRule="auto"/>
              <w:rPr>
                <w:kern w:val="0"/>
                <w:sz w:val="18"/>
                <w:szCs w:val="18"/>
              </w:rPr>
            </w:pPr>
            <w:r>
              <w:rPr>
                <w:kern w:val="0"/>
                <w:sz w:val="18"/>
                <w:szCs w:val="18"/>
              </w:rPr>
              <w:t>(Rappaport 1993; USGS 1992)</w:t>
            </w:r>
          </w:p>
        </w:tc>
      </w:tr>
      <w:tr w:rsidR="00DB55A1" w14:paraId="0A8299D1" w14:textId="77777777">
        <w:trPr>
          <w:trHeight w:val="141"/>
        </w:trPr>
        <w:tc>
          <w:tcPr>
            <w:tcW w:w="1696" w:type="dxa"/>
          </w:tcPr>
          <w:p w14:paraId="043B95B7" w14:textId="77777777" w:rsidR="00DB55A1" w:rsidRDefault="00000000">
            <w:pPr>
              <w:widowControl/>
              <w:spacing w:after="20" w:line="240" w:lineRule="auto"/>
              <w:rPr>
                <w:sz w:val="18"/>
                <w:szCs w:val="18"/>
              </w:rPr>
            </w:pPr>
            <w:r>
              <w:rPr>
                <w:sz w:val="18"/>
                <w:szCs w:val="18"/>
              </w:rPr>
              <w:t>1995 Opal</w:t>
            </w:r>
          </w:p>
        </w:tc>
        <w:tc>
          <w:tcPr>
            <w:tcW w:w="1985" w:type="dxa"/>
          </w:tcPr>
          <w:p w14:paraId="7CEB302B" w14:textId="77777777" w:rsidR="00DB55A1" w:rsidRDefault="00000000">
            <w:pPr>
              <w:spacing w:after="20" w:line="240" w:lineRule="auto"/>
              <w:rPr>
                <w:kern w:val="0"/>
                <w:sz w:val="18"/>
                <w:szCs w:val="18"/>
              </w:rPr>
            </w:pPr>
            <w:r>
              <w:rPr>
                <w:kern w:val="0"/>
                <w:sz w:val="18"/>
                <w:szCs w:val="18"/>
              </w:rPr>
              <w:t>Category 4, and</w:t>
            </w:r>
          </w:p>
          <w:p w14:paraId="65A3E5A5" w14:textId="77777777" w:rsidR="00DB55A1" w:rsidRDefault="00000000">
            <w:pPr>
              <w:spacing w:after="20" w:line="240" w:lineRule="auto"/>
              <w:rPr>
                <w:kern w:val="0"/>
                <w:sz w:val="18"/>
                <w:szCs w:val="18"/>
              </w:rPr>
            </w:pPr>
            <w:r>
              <w:rPr>
                <w:kern w:val="0"/>
                <w:sz w:val="18"/>
                <w:szCs w:val="18"/>
              </w:rPr>
              <w:t>Pensacola Beach</w:t>
            </w:r>
          </w:p>
          <w:p w14:paraId="5BADC6BA" w14:textId="77777777" w:rsidR="00DB55A1" w:rsidRDefault="00000000">
            <w:pPr>
              <w:widowControl/>
              <w:spacing w:after="20" w:line="240" w:lineRule="auto"/>
              <w:rPr>
                <w:sz w:val="18"/>
                <w:szCs w:val="18"/>
              </w:rPr>
            </w:pPr>
            <w:r>
              <w:rPr>
                <w:kern w:val="0"/>
                <w:sz w:val="18"/>
                <w:szCs w:val="18"/>
              </w:rPr>
              <w:t>(30.352°N, 87.051°W)</w:t>
            </w:r>
          </w:p>
        </w:tc>
        <w:tc>
          <w:tcPr>
            <w:tcW w:w="2410" w:type="dxa"/>
          </w:tcPr>
          <w:p w14:paraId="34ADBAF7" w14:textId="77777777" w:rsidR="00DB55A1" w:rsidRDefault="00000000">
            <w:pPr>
              <w:widowControl/>
              <w:numPr>
                <w:ilvl w:val="0"/>
                <w:numId w:val="2"/>
              </w:numPr>
              <w:spacing w:after="20" w:line="240" w:lineRule="auto"/>
              <w:ind w:left="357" w:hanging="357"/>
              <w:rPr>
                <w:sz w:val="18"/>
                <w:szCs w:val="18"/>
              </w:rPr>
            </w:pPr>
            <w:r>
              <w:rPr>
                <w:sz w:val="18"/>
                <w:szCs w:val="18"/>
              </w:rPr>
              <w:t>300 homes were destroyed and 1,000 suffered major damage</w:t>
            </w:r>
          </w:p>
        </w:tc>
        <w:tc>
          <w:tcPr>
            <w:tcW w:w="992" w:type="dxa"/>
          </w:tcPr>
          <w:p w14:paraId="07EA7711" w14:textId="77777777" w:rsidR="00DB55A1" w:rsidRDefault="00000000">
            <w:pPr>
              <w:widowControl/>
              <w:spacing w:after="20" w:line="240" w:lineRule="auto"/>
              <w:rPr>
                <w:sz w:val="18"/>
                <w:szCs w:val="18"/>
              </w:rPr>
            </w:pPr>
            <w:r>
              <w:rPr>
                <w:sz w:val="18"/>
                <w:szCs w:val="18"/>
              </w:rPr>
              <w:t>$2.1</w:t>
            </w:r>
          </w:p>
        </w:tc>
        <w:tc>
          <w:tcPr>
            <w:tcW w:w="2410" w:type="dxa"/>
          </w:tcPr>
          <w:p w14:paraId="48E678C7" w14:textId="77777777" w:rsidR="00DB55A1" w:rsidRDefault="00000000">
            <w:pPr>
              <w:widowControl/>
              <w:numPr>
                <w:ilvl w:val="0"/>
                <w:numId w:val="2"/>
              </w:numPr>
              <w:spacing w:after="20" w:line="240" w:lineRule="auto"/>
              <w:rPr>
                <w:sz w:val="18"/>
                <w:szCs w:val="18"/>
              </w:rPr>
            </w:pPr>
            <w:r>
              <w:rPr>
                <w:sz w:val="18"/>
                <w:szCs w:val="18"/>
              </w:rPr>
              <w:t>8 to 15 ft storm surge heights in Florida.</w:t>
            </w:r>
          </w:p>
        </w:tc>
        <w:tc>
          <w:tcPr>
            <w:tcW w:w="1842" w:type="dxa"/>
          </w:tcPr>
          <w:p w14:paraId="4CB44D93" w14:textId="77777777" w:rsidR="00DB55A1" w:rsidRDefault="00000000">
            <w:pPr>
              <w:widowControl/>
              <w:numPr>
                <w:ilvl w:val="0"/>
                <w:numId w:val="2"/>
              </w:numPr>
              <w:spacing w:after="20" w:line="240" w:lineRule="auto"/>
              <w:rPr>
                <w:sz w:val="18"/>
                <w:szCs w:val="18"/>
              </w:rPr>
            </w:pPr>
            <w:r>
              <w:rPr>
                <w:sz w:val="18"/>
                <w:szCs w:val="18"/>
              </w:rPr>
              <w:t>31 fatalities.</w:t>
            </w:r>
          </w:p>
          <w:p w14:paraId="3C10CDBB" w14:textId="77777777" w:rsidR="00DB55A1" w:rsidRDefault="00000000">
            <w:pPr>
              <w:widowControl/>
              <w:numPr>
                <w:ilvl w:val="0"/>
                <w:numId w:val="2"/>
              </w:numPr>
              <w:spacing w:after="20" w:line="240" w:lineRule="auto"/>
              <w:rPr>
                <w:sz w:val="18"/>
                <w:szCs w:val="18"/>
              </w:rPr>
            </w:pPr>
            <w:r>
              <w:rPr>
                <w:sz w:val="18"/>
                <w:szCs w:val="18"/>
              </w:rPr>
              <w:t>About 34,000 people homeless.</w:t>
            </w:r>
          </w:p>
        </w:tc>
        <w:tc>
          <w:tcPr>
            <w:tcW w:w="1560" w:type="dxa"/>
          </w:tcPr>
          <w:p w14:paraId="6BB143CA" w14:textId="77777777" w:rsidR="00DB55A1" w:rsidRDefault="00000000">
            <w:pPr>
              <w:widowControl/>
              <w:spacing w:after="20" w:line="240" w:lineRule="auto"/>
              <w:rPr>
                <w:sz w:val="18"/>
                <w:szCs w:val="18"/>
              </w:rPr>
            </w:pPr>
            <w:r>
              <w:rPr>
                <w:kern w:val="0"/>
                <w:sz w:val="18"/>
                <w:szCs w:val="18"/>
              </w:rPr>
              <w:t>(Mayfield 1995)</w:t>
            </w:r>
          </w:p>
        </w:tc>
      </w:tr>
      <w:tr w:rsidR="00DB55A1" w14:paraId="4477364B" w14:textId="77777777">
        <w:trPr>
          <w:trHeight w:val="86"/>
        </w:trPr>
        <w:tc>
          <w:tcPr>
            <w:tcW w:w="1696" w:type="dxa"/>
          </w:tcPr>
          <w:p w14:paraId="4F539CF3" w14:textId="77777777" w:rsidR="00DB55A1" w:rsidRDefault="00000000">
            <w:pPr>
              <w:widowControl/>
              <w:spacing w:after="20" w:line="240" w:lineRule="auto"/>
              <w:rPr>
                <w:sz w:val="18"/>
                <w:szCs w:val="18"/>
              </w:rPr>
            </w:pPr>
            <w:r>
              <w:rPr>
                <w:sz w:val="18"/>
                <w:szCs w:val="18"/>
              </w:rPr>
              <w:t>2003 Isabel</w:t>
            </w:r>
          </w:p>
        </w:tc>
        <w:tc>
          <w:tcPr>
            <w:tcW w:w="1985" w:type="dxa"/>
          </w:tcPr>
          <w:p w14:paraId="55B8EEB1" w14:textId="77777777" w:rsidR="00DB55A1" w:rsidRDefault="00000000">
            <w:pPr>
              <w:spacing w:after="20" w:line="240" w:lineRule="auto"/>
              <w:rPr>
                <w:kern w:val="0"/>
                <w:sz w:val="18"/>
                <w:szCs w:val="18"/>
              </w:rPr>
            </w:pPr>
            <w:r>
              <w:rPr>
                <w:kern w:val="0"/>
                <w:sz w:val="18"/>
                <w:szCs w:val="18"/>
              </w:rPr>
              <w:t>Category 5, and</w:t>
            </w:r>
          </w:p>
          <w:p w14:paraId="32A9E307" w14:textId="77777777" w:rsidR="00DB55A1" w:rsidRDefault="00000000">
            <w:pPr>
              <w:spacing w:after="20" w:line="240" w:lineRule="auto"/>
              <w:rPr>
                <w:kern w:val="0"/>
                <w:sz w:val="18"/>
                <w:szCs w:val="18"/>
              </w:rPr>
            </w:pPr>
            <w:r>
              <w:rPr>
                <w:kern w:val="0"/>
                <w:sz w:val="18"/>
                <w:szCs w:val="18"/>
              </w:rPr>
              <w:t>Outer Banks</w:t>
            </w:r>
          </w:p>
          <w:p w14:paraId="3A775E82" w14:textId="77777777" w:rsidR="00DB55A1" w:rsidRDefault="00000000">
            <w:pPr>
              <w:widowControl/>
              <w:spacing w:after="20" w:line="240" w:lineRule="auto"/>
              <w:rPr>
                <w:sz w:val="18"/>
                <w:szCs w:val="18"/>
              </w:rPr>
            </w:pPr>
            <w:r>
              <w:rPr>
                <w:kern w:val="0"/>
                <w:sz w:val="18"/>
                <w:szCs w:val="18"/>
              </w:rPr>
              <w:t>(35.557°N, 75.466°W)</w:t>
            </w:r>
          </w:p>
        </w:tc>
        <w:tc>
          <w:tcPr>
            <w:tcW w:w="2410" w:type="dxa"/>
          </w:tcPr>
          <w:p w14:paraId="10716856" w14:textId="77777777" w:rsidR="00DB55A1" w:rsidRDefault="00000000">
            <w:pPr>
              <w:widowControl/>
              <w:numPr>
                <w:ilvl w:val="0"/>
                <w:numId w:val="2"/>
              </w:numPr>
              <w:spacing w:after="20" w:line="240" w:lineRule="auto"/>
              <w:rPr>
                <w:sz w:val="18"/>
                <w:szCs w:val="18"/>
              </w:rPr>
            </w:pPr>
            <w:r>
              <w:rPr>
                <w:sz w:val="18"/>
                <w:szCs w:val="18"/>
              </w:rPr>
              <w:t>Thousands of houses were damaged.</w:t>
            </w:r>
          </w:p>
        </w:tc>
        <w:tc>
          <w:tcPr>
            <w:tcW w:w="992" w:type="dxa"/>
          </w:tcPr>
          <w:p w14:paraId="69BC6D2D" w14:textId="77777777" w:rsidR="00DB55A1" w:rsidRDefault="00000000">
            <w:pPr>
              <w:widowControl/>
              <w:spacing w:after="20" w:line="240" w:lineRule="auto"/>
              <w:rPr>
                <w:sz w:val="18"/>
                <w:szCs w:val="18"/>
              </w:rPr>
            </w:pPr>
            <w:r>
              <w:rPr>
                <w:sz w:val="18"/>
                <w:szCs w:val="18"/>
              </w:rPr>
              <w:t>$5.5</w:t>
            </w:r>
          </w:p>
        </w:tc>
        <w:tc>
          <w:tcPr>
            <w:tcW w:w="2410" w:type="dxa"/>
          </w:tcPr>
          <w:p w14:paraId="7CB5518D" w14:textId="77777777" w:rsidR="00DB55A1" w:rsidRDefault="00000000">
            <w:pPr>
              <w:widowControl/>
              <w:numPr>
                <w:ilvl w:val="0"/>
                <w:numId w:val="2"/>
              </w:numPr>
              <w:spacing w:after="20" w:line="240" w:lineRule="auto"/>
              <w:rPr>
                <w:sz w:val="18"/>
                <w:szCs w:val="18"/>
              </w:rPr>
            </w:pPr>
            <w:r>
              <w:rPr>
                <w:sz w:val="18"/>
                <w:szCs w:val="18"/>
              </w:rPr>
              <w:t>The storm surge produced a 2,000 ft wide inlet on Hatteras Island.</w:t>
            </w:r>
          </w:p>
        </w:tc>
        <w:tc>
          <w:tcPr>
            <w:tcW w:w="1842" w:type="dxa"/>
          </w:tcPr>
          <w:p w14:paraId="5306983D" w14:textId="77777777" w:rsidR="00DB55A1" w:rsidRDefault="00000000">
            <w:pPr>
              <w:widowControl/>
              <w:numPr>
                <w:ilvl w:val="0"/>
                <w:numId w:val="2"/>
              </w:numPr>
              <w:spacing w:after="20" w:line="240" w:lineRule="auto"/>
              <w:rPr>
                <w:sz w:val="18"/>
                <w:szCs w:val="18"/>
              </w:rPr>
            </w:pPr>
            <w:r>
              <w:rPr>
                <w:sz w:val="18"/>
                <w:szCs w:val="18"/>
              </w:rPr>
              <w:t>51 fatalities.</w:t>
            </w:r>
          </w:p>
          <w:p w14:paraId="3F0B4C54" w14:textId="77777777" w:rsidR="00DB55A1" w:rsidRDefault="00000000">
            <w:pPr>
              <w:widowControl/>
              <w:numPr>
                <w:ilvl w:val="0"/>
                <w:numId w:val="2"/>
              </w:numPr>
              <w:spacing w:after="20" w:line="240" w:lineRule="auto"/>
              <w:rPr>
                <w:sz w:val="18"/>
                <w:szCs w:val="18"/>
              </w:rPr>
            </w:pPr>
            <w:r>
              <w:rPr>
                <w:sz w:val="18"/>
                <w:szCs w:val="18"/>
              </w:rPr>
              <w:t>Up to 700,000 residents without power.</w:t>
            </w:r>
          </w:p>
        </w:tc>
        <w:tc>
          <w:tcPr>
            <w:tcW w:w="1560" w:type="dxa"/>
          </w:tcPr>
          <w:p w14:paraId="2F7C0922" w14:textId="77777777" w:rsidR="00DB55A1" w:rsidRDefault="00000000">
            <w:pPr>
              <w:widowControl/>
              <w:spacing w:after="20" w:line="240" w:lineRule="auto"/>
              <w:rPr>
                <w:sz w:val="18"/>
                <w:szCs w:val="18"/>
              </w:rPr>
            </w:pPr>
            <w:r>
              <w:rPr>
                <w:sz w:val="18"/>
                <w:szCs w:val="18"/>
              </w:rPr>
              <w:t>(</w:t>
            </w:r>
            <w:proofErr w:type="spellStart"/>
            <w:r>
              <w:rPr>
                <w:sz w:val="18"/>
                <w:szCs w:val="18"/>
              </w:rPr>
              <w:t>Beven</w:t>
            </w:r>
            <w:proofErr w:type="spellEnd"/>
            <w:r>
              <w:rPr>
                <w:sz w:val="18"/>
                <w:szCs w:val="18"/>
              </w:rPr>
              <w:t xml:space="preserve"> and Cobb 2004; </w:t>
            </w:r>
            <w:proofErr w:type="spellStart"/>
            <w:r>
              <w:rPr>
                <w:sz w:val="18"/>
                <w:szCs w:val="18"/>
              </w:rPr>
              <w:t>Hennessee</w:t>
            </w:r>
            <w:proofErr w:type="spellEnd"/>
            <w:r>
              <w:rPr>
                <w:sz w:val="18"/>
                <w:szCs w:val="18"/>
              </w:rPr>
              <w:t xml:space="preserve"> and </w:t>
            </w:r>
            <w:proofErr w:type="spellStart"/>
            <w:r>
              <w:rPr>
                <w:sz w:val="18"/>
                <w:szCs w:val="18"/>
              </w:rPr>
              <w:t>Halka</w:t>
            </w:r>
            <w:proofErr w:type="spellEnd"/>
            <w:r>
              <w:rPr>
                <w:sz w:val="18"/>
                <w:szCs w:val="18"/>
              </w:rPr>
              <w:t xml:space="preserve"> 2004)</w:t>
            </w:r>
          </w:p>
        </w:tc>
      </w:tr>
      <w:tr w:rsidR="00DB55A1" w14:paraId="511F50C7" w14:textId="77777777">
        <w:trPr>
          <w:trHeight w:val="86"/>
        </w:trPr>
        <w:tc>
          <w:tcPr>
            <w:tcW w:w="1696" w:type="dxa"/>
          </w:tcPr>
          <w:p w14:paraId="2C6AA607" w14:textId="77777777" w:rsidR="00DB55A1" w:rsidRDefault="00000000">
            <w:pPr>
              <w:widowControl/>
              <w:spacing w:after="20" w:line="240" w:lineRule="auto"/>
              <w:rPr>
                <w:sz w:val="18"/>
                <w:szCs w:val="18"/>
              </w:rPr>
            </w:pPr>
            <w:r>
              <w:rPr>
                <w:sz w:val="18"/>
                <w:szCs w:val="18"/>
              </w:rPr>
              <w:t>2005 Katrina</w:t>
            </w:r>
          </w:p>
        </w:tc>
        <w:tc>
          <w:tcPr>
            <w:tcW w:w="1985" w:type="dxa"/>
          </w:tcPr>
          <w:p w14:paraId="127018A9" w14:textId="77777777" w:rsidR="00DB55A1" w:rsidRDefault="00000000">
            <w:pPr>
              <w:spacing w:after="20" w:line="240" w:lineRule="auto"/>
              <w:rPr>
                <w:kern w:val="0"/>
                <w:sz w:val="18"/>
                <w:szCs w:val="18"/>
              </w:rPr>
            </w:pPr>
            <w:r>
              <w:rPr>
                <w:kern w:val="0"/>
                <w:sz w:val="18"/>
                <w:szCs w:val="18"/>
              </w:rPr>
              <w:t>Category 5, and</w:t>
            </w:r>
          </w:p>
          <w:p w14:paraId="716ED51F" w14:textId="77777777" w:rsidR="00DB55A1" w:rsidRDefault="00000000">
            <w:pPr>
              <w:spacing w:after="20" w:line="240" w:lineRule="auto"/>
              <w:rPr>
                <w:kern w:val="0"/>
                <w:sz w:val="18"/>
                <w:szCs w:val="18"/>
              </w:rPr>
            </w:pPr>
            <w:r>
              <w:rPr>
                <w:kern w:val="0"/>
                <w:sz w:val="18"/>
                <w:szCs w:val="18"/>
              </w:rPr>
              <w:t>Hallandale Beach</w:t>
            </w:r>
          </w:p>
          <w:p w14:paraId="43F2FC46" w14:textId="77777777" w:rsidR="00DB55A1" w:rsidRDefault="00000000">
            <w:pPr>
              <w:widowControl/>
              <w:spacing w:after="20" w:line="240" w:lineRule="auto"/>
              <w:rPr>
                <w:sz w:val="18"/>
                <w:szCs w:val="18"/>
              </w:rPr>
            </w:pPr>
            <w:r>
              <w:rPr>
                <w:sz w:val="18"/>
                <w:szCs w:val="18"/>
              </w:rPr>
              <w:t>(25.978°N, 80.143°W)</w:t>
            </w:r>
          </w:p>
        </w:tc>
        <w:tc>
          <w:tcPr>
            <w:tcW w:w="2410" w:type="dxa"/>
          </w:tcPr>
          <w:p w14:paraId="5BC4E690" w14:textId="77777777" w:rsidR="00DB55A1" w:rsidRDefault="00000000">
            <w:pPr>
              <w:widowControl/>
              <w:numPr>
                <w:ilvl w:val="0"/>
                <w:numId w:val="2"/>
              </w:numPr>
              <w:spacing w:after="20" w:line="240" w:lineRule="auto"/>
              <w:rPr>
                <w:sz w:val="18"/>
                <w:szCs w:val="18"/>
              </w:rPr>
            </w:pPr>
            <w:r>
              <w:rPr>
                <w:sz w:val="18"/>
                <w:szCs w:val="18"/>
              </w:rPr>
              <w:t>Approximately 95,000 residential buildings were damaged in the city of New Orleans.</w:t>
            </w:r>
          </w:p>
        </w:tc>
        <w:tc>
          <w:tcPr>
            <w:tcW w:w="992" w:type="dxa"/>
          </w:tcPr>
          <w:p w14:paraId="2BCE1A0D" w14:textId="77777777" w:rsidR="00DB55A1" w:rsidRDefault="00000000">
            <w:pPr>
              <w:widowControl/>
              <w:spacing w:after="20" w:line="240" w:lineRule="auto"/>
              <w:rPr>
                <w:sz w:val="18"/>
                <w:szCs w:val="18"/>
              </w:rPr>
            </w:pPr>
            <w:r>
              <w:rPr>
                <w:sz w:val="18"/>
                <w:szCs w:val="18"/>
              </w:rPr>
              <w:t>$16</w:t>
            </w:r>
          </w:p>
        </w:tc>
        <w:tc>
          <w:tcPr>
            <w:tcW w:w="2410" w:type="dxa"/>
          </w:tcPr>
          <w:p w14:paraId="1CCA223E" w14:textId="77777777" w:rsidR="00DB55A1" w:rsidRDefault="00000000">
            <w:pPr>
              <w:widowControl/>
              <w:numPr>
                <w:ilvl w:val="0"/>
                <w:numId w:val="2"/>
              </w:numPr>
              <w:spacing w:after="20" w:line="240" w:lineRule="auto"/>
              <w:rPr>
                <w:sz w:val="18"/>
                <w:szCs w:val="18"/>
              </w:rPr>
            </w:pPr>
            <w:r>
              <w:rPr>
                <w:sz w:val="18"/>
                <w:szCs w:val="18"/>
              </w:rPr>
              <w:t>The surge heights reach 23 ft.</w:t>
            </w:r>
          </w:p>
        </w:tc>
        <w:tc>
          <w:tcPr>
            <w:tcW w:w="1842" w:type="dxa"/>
          </w:tcPr>
          <w:p w14:paraId="11905CDF" w14:textId="77777777" w:rsidR="00DB55A1" w:rsidRDefault="00000000">
            <w:pPr>
              <w:widowControl/>
              <w:numPr>
                <w:ilvl w:val="0"/>
                <w:numId w:val="2"/>
              </w:numPr>
              <w:spacing w:after="20" w:line="240" w:lineRule="auto"/>
              <w:rPr>
                <w:sz w:val="18"/>
                <w:szCs w:val="18"/>
              </w:rPr>
            </w:pPr>
            <w:r>
              <w:rPr>
                <w:sz w:val="18"/>
                <w:szCs w:val="18"/>
              </w:rPr>
              <w:t>1,836 fatalities.</w:t>
            </w:r>
          </w:p>
          <w:p w14:paraId="6A47A143" w14:textId="77777777" w:rsidR="00DB55A1" w:rsidRDefault="00000000">
            <w:pPr>
              <w:widowControl/>
              <w:numPr>
                <w:ilvl w:val="0"/>
                <w:numId w:val="2"/>
              </w:numPr>
              <w:spacing w:after="20" w:line="240" w:lineRule="auto"/>
              <w:rPr>
                <w:sz w:val="18"/>
                <w:szCs w:val="18"/>
              </w:rPr>
            </w:pPr>
            <w:r>
              <w:rPr>
                <w:sz w:val="18"/>
                <w:szCs w:val="18"/>
              </w:rPr>
              <w:t>1.45 million people without power.</w:t>
            </w:r>
          </w:p>
        </w:tc>
        <w:tc>
          <w:tcPr>
            <w:tcW w:w="1560" w:type="dxa"/>
          </w:tcPr>
          <w:p w14:paraId="590287C4" w14:textId="77777777" w:rsidR="00DB55A1" w:rsidRDefault="00000000">
            <w:pPr>
              <w:widowControl/>
              <w:spacing w:after="20" w:line="240" w:lineRule="auto"/>
              <w:rPr>
                <w:sz w:val="18"/>
                <w:szCs w:val="18"/>
              </w:rPr>
            </w:pPr>
            <w:r>
              <w:rPr>
                <w:sz w:val="18"/>
                <w:szCs w:val="18"/>
              </w:rPr>
              <w:t>(</w:t>
            </w:r>
            <w:proofErr w:type="spellStart"/>
            <w:r>
              <w:rPr>
                <w:sz w:val="18"/>
                <w:szCs w:val="18"/>
              </w:rPr>
              <w:t>Dolfman</w:t>
            </w:r>
            <w:proofErr w:type="spellEnd"/>
            <w:r>
              <w:rPr>
                <w:sz w:val="18"/>
                <w:szCs w:val="18"/>
              </w:rPr>
              <w:t xml:space="preserve"> et al. 2007; </w:t>
            </w:r>
            <w:proofErr w:type="spellStart"/>
            <w:r>
              <w:rPr>
                <w:sz w:val="18"/>
                <w:szCs w:val="18"/>
              </w:rPr>
              <w:t>Knabb</w:t>
            </w:r>
            <w:proofErr w:type="spellEnd"/>
            <w:r>
              <w:rPr>
                <w:sz w:val="18"/>
                <w:szCs w:val="18"/>
              </w:rPr>
              <w:t xml:space="preserve"> et al. 2023)</w:t>
            </w:r>
          </w:p>
        </w:tc>
      </w:tr>
      <w:tr w:rsidR="00DB55A1" w14:paraId="1BADBF65" w14:textId="77777777">
        <w:trPr>
          <w:trHeight w:val="107"/>
        </w:trPr>
        <w:tc>
          <w:tcPr>
            <w:tcW w:w="1696" w:type="dxa"/>
          </w:tcPr>
          <w:p w14:paraId="396AD5AF" w14:textId="77777777" w:rsidR="00DB55A1" w:rsidRDefault="00000000">
            <w:pPr>
              <w:widowControl/>
              <w:spacing w:after="20" w:line="240" w:lineRule="auto"/>
              <w:rPr>
                <w:sz w:val="18"/>
                <w:szCs w:val="18"/>
              </w:rPr>
            </w:pPr>
            <w:r>
              <w:rPr>
                <w:sz w:val="18"/>
                <w:szCs w:val="18"/>
              </w:rPr>
              <w:t>2008 Ike</w:t>
            </w:r>
          </w:p>
        </w:tc>
        <w:tc>
          <w:tcPr>
            <w:tcW w:w="1985" w:type="dxa"/>
          </w:tcPr>
          <w:p w14:paraId="529469EC" w14:textId="77777777" w:rsidR="00DB55A1" w:rsidRDefault="00000000">
            <w:pPr>
              <w:widowControl/>
              <w:spacing w:after="20" w:line="240" w:lineRule="auto"/>
              <w:rPr>
                <w:sz w:val="18"/>
                <w:szCs w:val="18"/>
              </w:rPr>
            </w:pPr>
            <w:r>
              <w:rPr>
                <w:sz w:val="18"/>
                <w:szCs w:val="18"/>
              </w:rPr>
              <w:t>Category 4, and</w:t>
            </w:r>
          </w:p>
          <w:p w14:paraId="22B06A4A" w14:textId="77777777" w:rsidR="00DB55A1" w:rsidRDefault="00000000">
            <w:pPr>
              <w:widowControl/>
              <w:spacing w:after="20" w:line="240" w:lineRule="auto"/>
              <w:rPr>
                <w:sz w:val="18"/>
                <w:szCs w:val="18"/>
              </w:rPr>
            </w:pPr>
            <w:r>
              <w:rPr>
                <w:sz w:val="18"/>
                <w:szCs w:val="18"/>
              </w:rPr>
              <w:t>Galveston</w:t>
            </w:r>
          </w:p>
          <w:p w14:paraId="64EA4D68" w14:textId="77777777" w:rsidR="00DB55A1" w:rsidRDefault="00000000">
            <w:pPr>
              <w:widowControl/>
              <w:spacing w:after="20" w:line="240" w:lineRule="auto"/>
              <w:rPr>
                <w:sz w:val="18"/>
                <w:szCs w:val="18"/>
              </w:rPr>
            </w:pPr>
            <w:r>
              <w:rPr>
                <w:sz w:val="18"/>
                <w:szCs w:val="18"/>
              </w:rPr>
              <w:t>(29.253°N, 94.890°W)</w:t>
            </w:r>
          </w:p>
        </w:tc>
        <w:tc>
          <w:tcPr>
            <w:tcW w:w="2410" w:type="dxa"/>
          </w:tcPr>
          <w:p w14:paraId="0BA87549" w14:textId="77777777" w:rsidR="00DB55A1" w:rsidRDefault="00000000">
            <w:pPr>
              <w:widowControl/>
              <w:numPr>
                <w:ilvl w:val="0"/>
                <w:numId w:val="2"/>
              </w:numPr>
              <w:spacing w:after="20" w:line="240" w:lineRule="auto"/>
              <w:rPr>
                <w:sz w:val="18"/>
                <w:szCs w:val="18"/>
              </w:rPr>
            </w:pPr>
            <w:r>
              <w:rPr>
                <w:sz w:val="18"/>
                <w:szCs w:val="18"/>
              </w:rPr>
              <w:t xml:space="preserve">95% of the houses were damaged in Grand Turk </w:t>
            </w:r>
            <w:proofErr w:type="spellStart"/>
            <w:r>
              <w:rPr>
                <w:sz w:val="18"/>
                <w:szCs w:val="18"/>
              </w:rPr>
              <w:t>Isaland</w:t>
            </w:r>
            <w:proofErr w:type="spellEnd"/>
            <w:r>
              <w:rPr>
                <w:sz w:val="18"/>
                <w:szCs w:val="18"/>
              </w:rPr>
              <w:t>.</w:t>
            </w:r>
          </w:p>
        </w:tc>
        <w:tc>
          <w:tcPr>
            <w:tcW w:w="992" w:type="dxa"/>
          </w:tcPr>
          <w:p w14:paraId="58A83794" w14:textId="77777777" w:rsidR="00DB55A1" w:rsidRDefault="00000000">
            <w:pPr>
              <w:widowControl/>
              <w:spacing w:after="20" w:line="240" w:lineRule="auto"/>
              <w:rPr>
                <w:sz w:val="18"/>
                <w:szCs w:val="18"/>
              </w:rPr>
            </w:pPr>
            <w:r>
              <w:rPr>
                <w:sz w:val="18"/>
                <w:szCs w:val="18"/>
              </w:rPr>
              <w:t>$2.5</w:t>
            </w:r>
          </w:p>
        </w:tc>
        <w:tc>
          <w:tcPr>
            <w:tcW w:w="2410" w:type="dxa"/>
          </w:tcPr>
          <w:p w14:paraId="4868FC3C" w14:textId="77777777" w:rsidR="00DB55A1" w:rsidRDefault="00000000">
            <w:pPr>
              <w:widowControl/>
              <w:numPr>
                <w:ilvl w:val="0"/>
                <w:numId w:val="2"/>
              </w:numPr>
              <w:spacing w:after="20" w:line="240" w:lineRule="auto"/>
              <w:rPr>
                <w:sz w:val="18"/>
                <w:szCs w:val="18"/>
              </w:rPr>
            </w:pPr>
            <w:r>
              <w:rPr>
                <w:sz w:val="18"/>
                <w:szCs w:val="18"/>
              </w:rPr>
              <w:t xml:space="preserve">The surge heights reach 15 ft. </w:t>
            </w:r>
          </w:p>
        </w:tc>
        <w:tc>
          <w:tcPr>
            <w:tcW w:w="1842" w:type="dxa"/>
          </w:tcPr>
          <w:p w14:paraId="7EA170F8" w14:textId="77777777" w:rsidR="00DB55A1" w:rsidRDefault="00000000">
            <w:pPr>
              <w:widowControl/>
              <w:numPr>
                <w:ilvl w:val="0"/>
                <w:numId w:val="2"/>
              </w:numPr>
              <w:spacing w:after="20" w:line="240" w:lineRule="auto"/>
              <w:rPr>
                <w:sz w:val="18"/>
                <w:szCs w:val="18"/>
              </w:rPr>
            </w:pPr>
            <w:r>
              <w:rPr>
                <w:sz w:val="18"/>
                <w:szCs w:val="18"/>
              </w:rPr>
              <w:t>195 fatalities.</w:t>
            </w:r>
          </w:p>
        </w:tc>
        <w:tc>
          <w:tcPr>
            <w:tcW w:w="1560" w:type="dxa"/>
          </w:tcPr>
          <w:p w14:paraId="1277DEDF" w14:textId="77777777" w:rsidR="00DB55A1" w:rsidRDefault="00000000">
            <w:pPr>
              <w:widowControl/>
              <w:spacing w:after="20" w:line="240" w:lineRule="auto"/>
              <w:rPr>
                <w:sz w:val="18"/>
                <w:szCs w:val="18"/>
              </w:rPr>
            </w:pPr>
            <w:r>
              <w:rPr>
                <w:sz w:val="18"/>
                <w:szCs w:val="18"/>
              </w:rPr>
              <w:t>(Hurricanes 2023)</w:t>
            </w:r>
          </w:p>
        </w:tc>
      </w:tr>
      <w:tr w:rsidR="00DB55A1" w14:paraId="6351FCA4" w14:textId="77777777">
        <w:trPr>
          <w:trHeight w:val="86"/>
        </w:trPr>
        <w:tc>
          <w:tcPr>
            <w:tcW w:w="1696" w:type="dxa"/>
          </w:tcPr>
          <w:p w14:paraId="739449E0" w14:textId="77777777" w:rsidR="00DB55A1" w:rsidRDefault="00000000">
            <w:pPr>
              <w:spacing w:after="20" w:line="240" w:lineRule="auto"/>
              <w:rPr>
                <w:kern w:val="0"/>
                <w:sz w:val="18"/>
                <w:szCs w:val="18"/>
              </w:rPr>
            </w:pPr>
            <w:r>
              <w:rPr>
                <w:kern w:val="0"/>
                <w:sz w:val="18"/>
                <w:szCs w:val="18"/>
              </w:rPr>
              <w:t>2012 Sandy</w:t>
            </w:r>
          </w:p>
        </w:tc>
        <w:tc>
          <w:tcPr>
            <w:tcW w:w="1985" w:type="dxa"/>
          </w:tcPr>
          <w:p w14:paraId="1AE2FB75" w14:textId="77777777" w:rsidR="00DB55A1" w:rsidRDefault="00000000">
            <w:pPr>
              <w:spacing w:after="20" w:line="240" w:lineRule="auto"/>
              <w:rPr>
                <w:kern w:val="0"/>
                <w:sz w:val="18"/>
                <w:szCs w:val="18"/>
              </w:rPr>
            </w:pPr>
            <w:r>
              <w:rPr>
                <w:kern w:val="0"/>
                <w:sz w:val="18"/>
                <w:szCs w:val="18"/>
              </w:rPr>
              <w:t>Category 3, and</w:t>
            </w:r>
          </w:p>
          <w:p w14:paraId="10D56C55" w14:textId="77777777" w:rsidR="00DB55A1" w:rsidRDefault="00000000">
            <w:pPr>
              <w:spacing w:after="20" w:line="240" w:lineRule="auto"/>
              <w:rPr>
                <w:kern w:val="0"/>
                <w:sz w:val="18"/>
                <w:szCs w:val="18"/>
              </w:rPr>
            </w:pPr>
            <w:r>
              <w:rPr>
                <w:kern w:val="0"/>
                <w:sz w:val="18"/>
                <w:szCs w:val="18"/>
              </w:rPr>
              <w:t>Brigantine</w:t>
            </w:r>
          </w:p>
          <w:p w14:paraId="66A9AE87" w14:textId="77777777" w:rsidR="00DB55A1" w:rsidRDefault="00000000">
            <w:pPr>
              <w:spacing w:after="20" w:line="240" w:lineRule="auto"/>
              <w:rPr>
                <w:kern w:val="0"/>
                <w:sz w:val="18"/>
                <w:szCs w:val="18"/>
              </w:rPr>
            </w:pPr>
            <w:r>
              <w:rPr>
                <w:kern w:val="0"/>
                <w:sz w:val="18"/>
                <w:szCs w:val="18"/>
              </w:rPr>
              <w:t>(39.830°N, 74.252°W)</w:t>
            </w:r>
          </w:p>
        </w:tc>
        <w:tc>
          <w:tcPr>
            <w:tcW w:w="2410" w:type="dxa"/>
          </w:tcPr>
          <w:p w14:paraId="16994CFC" w14:textId="77777777" w:rsidR="00DB55A1" w:rsidRDefault="00000000">
            <w:pPr>
              <w:widowControl/>
              <w:numPr>
                <w:ilvl w:val="0"/>
                <w:numId w:val="2"/>
              </w:numPr>
              <w:spacing w:after="20" w:line="240" w:lineRule="auto"/>
              <w:rPr>
                <w:sz w:val="18"/>
                <w:szCs w:val="18"/>
              </w:rPr>
            </w:pPr>
            <w:r>
              <w:rPr>
                <w:sz w:val="18"/>
                <w:szCs w:val="18"/>
              </w:rPr>
              <w:t>800 buildings were destroyed, and 70,000 housing units sustained some level of damage.</w:t>
            </w:r>
          </w:p>
        </w:tc>
        <w:tc>
          <w:tcPr>
            <w:tcW w:w="992" w:type="dxa"/>
          </w:tcPr>
          <w:p w14:paraId="122B0E28" w14:textId="77777777" w:rsidR="00DB55A1" w:rsidRDefault="00000000">
            <w:pPr>
              <w:spacing w:after="20" w:line="240" w:lineRule="auto"/>
              <w:rPr>
                <w:kern w:val="0"/>
                <w:sz w:val="18"/>
                <w:szCs w:val="18"/>
              </w:rPr>
            </w:pPr>
            <w:r>
              <w:rPr>
                <w:kern w:val="0"/>
                <w:sz w:val="18"/>
                <w:szCs w:val="18"/>
              </w:rPr>
              <w:t>$8.1</w:t>
            </w:r>
          </w:p>
        </w:tc>
        <w:tc>
          <w:tcPr>
            <w:tcW w:w="2410" w:type="dxa"/>
          </w:tcPr>
          <w:p w14:paraId="18CAC743" w14:textId="77777777" w:rsidR="00DB55A1" w:rsidRDefault="00000000">
            <w:pPr>
              <w:numPr>
                <w:ilvl w:val="0"/>
                <w:numId w:val="2"/>
              </w:numPr>
              <w:spacing w:after="20" w:line="240" w:lineRule="auto"/>
              <w:rPr>
                <w:kern w:val="0"/>
                <w:sz w:val="18"/>
                <w:szCs w:val="18"/>
              </w:rPr>
            </w:pPr>
            <w:r>
              <w:rPr>
                <w:kern w:val="0"/>
                <w:sz w:val="18"/>
                <w:szCs w:val="18"/>
              </w:rPr>
              <w:t>The surge heights reach 13 ft.</w:t>
            </w:r>
          </w:p>
        </w:tc>
        <w:tc>
          <w:tcPr>
            <w:tcW w:w="1842" w:type="dxa"/>
          </w:tcPr>
          <w:p w14:paraId="364B07B1" w14:textId="77777777" w:rsidR="00DB55A1" w:rsidRDefault="00000000">
            <w:pPr>
              <w:widowControl/>
              <w:numPr>
                <w:ilvl w:val="0"/>
                <w:numId w:val="2"/>
              </w:numPr>
              <w:spacing w:after="20" w:line="240" w:lineRule="auto"/>
              <w:rPr>
                <w:sz w:val="18"/>
                <w:szCs w:val="18"/>
              </w:rPr>
            </w:pPr>
            <w:r>
              <w:rPr>
                <w:sz w:val="18"/>
                <w:szCs w:val="18"/>
              </w:rPr>
              <w:t>43 fatalities.</w:t>
            </w:r>
          </w:p>
          <w:p w14:paraId="7772ED89" w14:textId="77777777" w:rsidR="00DB55A1" w:rsidRDefault="00000000">
            <w:pPr>
              <w:widowControl/>
              <w:numPr>
                <w:ilvl w:val="0"/>
                <w:numId w:val="2"/>
              </w:numPr>
              <w:spacing w:after="20" w:line="240" w:lineRule="auto"/>
              <w:rPr>
                <w:sz w:val="18"/>
                <w:szCs w:val="18"/>
              </w:rPr>
            </w:pPr>
            <w:r>
              <w:rPr>
                <w:sz w:val="18"/>
                <w:szCs w:val="18"/>
              </w:rPr>
              <w:t>90% of Long Island without power</w:t>
            </w:r>
          </w:p>
        </w:tc>
        <w:tc>
          <w:tcPr>
            <w:tcW w:w="1560" w:type="dxa"/>
          </w:tcPr>
          <w:p w14:paraId="0F0F919D" w14:textId="77777777" w:rsidR="00DB55A1" w:rsidRDefault="00000000">
            <w:pPr>
              <w:spacing w:after="20" w:line="240" w:lineRule="auto"/>
              <w:rPr>
                <w:kern w:val="0"/>
                <w:sz w:val="18"/>
                <w:szCs w:val="18"/>
              </w:rPr>
            </w:pPr>
            <w:r>
              <w:rPr>
                <w:kern w:val="0"/>
                <w:sz w:val="18"/>
                <w:szCs w:val="18"/>
              </w:rPr>
              <w:t xml:space="preserve">(Strauss et al. 2021; </w:t>
            </w:r>
            <w:proofErr w:type="spellStart"/>
            <w:r>
              <w:rPr>
                <w:kern w:val="0"/>
                <w:sz w:val="18"/>
                <w:szCs w:val="18"/>
              </w:rPr>
              <w:t>Hatzikyriakou</w:t>
            </w:r>
            <w:proofErr w:type="spellEnd"/>
            <w:r>
              <w:rPr>
                <w:kern w:val="0"/>
                <w:sz w:val="18"/>
                <w:szCs w:val="18"/>
              </w:rPr>
              <w:t xml:space="preserve"> et al. 2018; NYC 2023)</w:t>
            </w:r>
          </w:p>
        </w:tc>
      </w:tr>
      <w:tr w:rsidR="00DB55A1" w14:paraId="472FE5C1" w14:textId="77777777">
        <w:trPr>
          <w:trHeight w:val="86"/>
        </w:trPr>
        <w:tc>
          <w:tcPr>
            <w:tcW w:w="1696" w:type="dxa"/>
          </w:tcPr>
          <w:p w14:paraId="5B55F9CA" w14:textId="77777777" w:rsidR="00DB55A1" w:rsidRDefault="00000000">
            <w:pPr>
              <w:spacing w:after="20" w:line="240" w:lineRule="auto"/>
              <w:rPr>
                <w:kern w:val="0"/>
                <w:sz w:val="18"/>
                <w:szCs w:val="18"/>
              </w:rPr>
            </w:pPr>
            <w:r>
              <w:rPr>
                <w:kern w:val="0"/>
                <w:sz w:val="18"/>
                <w:szCs w:val="18"/>
              </w:rPr>
              <w:t>2016 Matthew</w:t>
            </w:r>
          </w:p>
        </w:tc>
        <w:tc>
          <w:tcPr>
            <w:tcW w:w="1985" w:type="dxa"/>
          </w:tcPr>
          <w:p w14:paraId="0C5CAEE6" w14:textId="77777777" w:rsidR="00DB55A1" w:rsidRDefault="00000000">
            <w:pPr>
              <w:spacing w:after="20" w:line="240" w:lineRule="auto"/>
              <w:rPr>
                <w:kern w:val="0"/>
                <w:sz w:val="18"/>
                <w:szCs w:val="18"/>
              </w:rPr>
            </w:pPr>
            <w:r>
              <w:rPr>
                <w:kern w:val="0"/>
                <w:sz w:val="18"/>
                <w:szCs w:val="18"/>
              </w:rPr>
              <w:t>Category 5, and</w:t>
            </w:r>
          </w:p>
          <w:p w14:paraId="5AAE7256" w14:textId="77777777" w:rsidR="00DB55A1" w:rsidRDefault="00000000">
            <w:pPr>
              <w:spacing w:after="20" w:line="240" w:lineRule="auto"/>
              <w:rPr>
                <w:kern w:val="0"/>
                <w:sz w:val="18"/>
                <w:szCs w:val="18"/>
              </w:rPr>
            </w:pPr>
            <w:proofErr w:type="spellStart"/>
            <w:r>
              <w:rPr>
                <w:kern w:val="0"/>
                <w:sz w:val="18"/>
                <w:szCs w:val="18"/>
              </w:rPr>
              <w:t>McClellanville</w:t>
            </w:r>
            <w:proofErr w:type="spellEnd"/>
          </w:p>
          <w:p w14:paraId="716543B3" w14:textId="77777777" w:rsidR="00DB55A1" w:rsidRDefault="00000000">
            <w:pPr>
              <w:spacing w:after="20" w:line="240" w:lineRule="auto"/>
              <w:rPr>
                <w:kern w:val="0"/>
                <w:sz w:val="18"/>
                <w:szCs w:val="18"/>
              </w:rPr>
            </w:pPr>
            <w:r>
              <w:rPr>
                <w:kern w:val="0"/>
                <w:sz w:val="18"/>
                <w:szCs w:val="18"/>
              </w:rPr>
              <w:t>(33.085°N, 79.470°W)</w:t>
            </w:r>
          </w:p>
        </w:tc>
        <w:tc>
          <w:tcPr>
            <w:tcW w:w="2410" w:type="dxa"/>
          </w:tcPr>
          <w:p w14:paraId="54E330E6" w14:textId="77777777" w:rsidR="00DB55A1" w:rsidRDefault="00000000">
            <w:pPr>
              <w:pStyle w:val="ListParagraph"/>
              <w:widowControl/>
              <w:numPr>
                <w:ilvl w:val="0"/>
                <w:numId w:val="2"/>
              </w:numPr>
              <w:rPr>
                <w:sz w:val="18"/>
                <w:szCs w:val="18"/>
              </w:rPr>
            </w:pPr>
            <w:r>
              <w:rPr>
                <w:kern w:val="0"/>
                <w:sz w:val="18"/>
                <w:szCs w:val="18"/>
              </w:rPr>
              <w:t>100,000 structures were flooded.</w:t>
            </w:r>
          </w:p>
        </w:tc>
        <w:tc>
          <w:tcPr>
            <w:tcW w:w="992" w:type="dxa"/>
          </w:tcPr>
          <w:p w14:paraId="2AD7BF99" w14:textId="77777777" w:rsidR="00DB55A1" w:rsidRDefault="00000000">
            <w:pPr>
              <w:spacing w:after="20" w:line="240" w:lineRule="auto"/>
              <w:rPr>
                <w:kern w:val="0"/>
                <w:sz w:val="18"/>
                <w:szCs w:val="18"/>
              </w:rPr>
            </w:pPr>
            <w:r>
              <w:rPr>
                <w:kern w:val="0"/>
                <w:sz w:val="18"/>
                <w:szCs w:val="18"/>
              </w:rPr>
              <w:t>$10</w:t>
            </w:r>
          </w:p>
        </w:tc>
        <w:tc>
          <w:tcPr>
            <w:tcW w:w="2410" w:type="dxa"/>
          </w:tcPr>
          <w:p w14:paraId="31DE1478" w14:textId="77777777" w:rsidR="00DB55A1" w:rsidRDefault="00000000">
            <w:pPr>
              <w:numPr>
                <w:ilvl w:val="0"/>
                <w:numId w:val="2"/>
              </w:numPr>
              <w:spacing w:after="20" w:line="240" w:lineRule="auto"/>
              <w:rPr>
                <w:kern w:val="0"/>
                <w:sz w:val="18"/>
                <w:szCs w:val="18"/>
              </w:rPr>
            </w:pPr>
            <w:r>
              <w:rPr>
                <w:kern w:val="0"/>
                <w:sz w:val="18"/>
                <w:szCs w:val="18"/>
              </w:rPr>
              <w:t>The peak surge was 9.88 ft in Fernandina Beach, Florida</w:t>
            </w:r>
          </w:p>
        </w:tc>
        <w:tc>
          <w:tcPr>
            <w:tcW w:w="1842" w:type="dxa"/>
          </w:tcPr>
          <w:p w14:paraId="2FC408CD" w14:textId="77777777" w:rsidR="00DB55A1" w:rsidRDefault="00000000">
            <w:pPr>
              <w:widowControl/>
              <w:numPr>
                <w:ilvl w:val="0"/>
                <w:numId w:val="2"/>
              </w:numPr>
              <w:spacing w:after="20" w:line="240" w:lineRule="auto"/>
              <w:rPr>
                <w:sz w:val="18"/>
                <w:szCs w:val="18"/>
              </w:rPr>
            </w:pPr>
            <w:r>
              <w:rPr>
                <w:sz w:val="18"/>
                <w:szCs w:val="18"/>
              </w:rPr>
              <w:t>47 fatalities.</w:t>
            </w:r>
          </w:p>
          <w:p w14:paraId="0E9265B6" w14:textId="77777777" w:rsidR="00DB55A1" w:rsidRDefault="00DB55A1">
            <w:pPr>
              <w:widowControl/>
              <w:numPr>
                <w:ilvl w:val="0"/>
                <w:numId w:val="2"/>
              </w:numPr>
              <w:spacing w:after="20" w:line="240" w:lineRule="auto"/>
              <w:rPr>
                <w:sz w:val="18"/>
                <w:szCs w:val="18"/>
              </w:rPr>
            </w:pPr>
          </w:p>
        </w:tc>
        <w:tc>
          <w:tcPr>
            <w:tcW w:w="1560" w:type="dxa"/>
          </w:tcPr>
          <w:p w14:paraId="2154A44D"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Sutley</w:t>
            </w:r>
            <w:proofErr w:type="spellEnd"/>
            <w:r>
              <w:rPr>
                <w:kern w:val="0"/>
                <w:sz w:val="18"/>
                <w:szCs w:val="18"/>
              </w:rPr>
              <w:t xml:space="preserve"> et al. 2021; Stewart 2017; </w:t>
            </w:r>
            <w:proofErr w:type="spellStart"/>
            <w:r>
              <w:rPr>
                <w:kern w:val="0"/>
                <w:sz w:val="18"/>
                <w:szCs w:val="18"/>
              </w:rPr>
              <w:t>Khajehei</w:t>
            </w:r>
            <w:proofErr w:type="spellEnd"/>
            <w:r>
              <w:rPr>
                <w:kern w:val="0"/>
                <w:sz w:val="18"/>
                <w:szCs w:val="18"/>
              </w:rPr>
              <w:t xml:space="preserve"> 2019)</w:t>
            </w:r>
          </w:p>
        </w:tc>
      </w:tr>
      <w:tr w:rsidR="00DB55A1" w14:paraId="03B394AC" w14:textId="77777777">
        <w:trPr>
          <w:trHeight w:val="86"/>
        </w:trPr>
        <w:tc>
          <w:tcPr>
            <w:tcW w:w="1696" w:type="dxa"/>
          </w:tcPr>
          <w:p w14:paraId="138DF768" w14:textId="77777777" w:rsidR="00DB55A1" w:rsidRDefault="00000000">
            <w:pPr>
              <w:spacing w:after="20" w:line="240" w:lineRule="auto"/>
              <w:rPr>
                <w:kern w:val="0"/>
                <w:sz w:val="18"/>
                <w:szCs w:val="18"/>
              </w:rPr>
            </w:pPr>
            <w:r>
              <w:rPr>
                <w:kern w:val="0"/>
                <w:sz w:val="18"/>
                <w:szCs w:val="18"/>
              </w:rPr>
              <w:t>2017 Harvey</w:t>
            </w:r>
          </w:p>
        </w:tc>
        <w:tc>
          <w:tcPr>
            <w:tcW w:w="1985" w:type="dxa"/>
          </w:tcPr>
          <w:p w14:paraId="4858FF89" w14:textId="77777777" w:rsidR="00DB55A1" w:rsidRDefault="00000000">
            <w:pPr>
              <w:spacing w:after="20" w:line="240" w:lineRule="auto"/>
              <w:rPr>
                <w:kern w:val="0"/>
                <w:sz w:val="18"/>
                <w:szCs w:val="18"/>
              </w:rPr>
            </w:pPr>
            <w:r>
              <w:rPr>
                <w:kern w:val="0"/>
                <w:sz w:val="18"/>
                <w:szCs w:val="18"/>
              </w:rPr>
              <w:t>Category 4, and</w:t>
            </w:r>
          </w:p>
          <w:p w14:paraId="195011CC" w14:textId="77777777" w:rsidR="00DB55A1" w:rsidRDefault="00000000">
            <w:pPr>
              <w:spacing w:after="20" w:line="240" w:lineRule="auto"/>
              <w:rPr>
                <w:kern w:val="0"/>
                <w:sz w:val="18"/>
                <w:szCs w:val="18"/>
              </w:rPr>
            </w:pPr>
            <w:r>
              <w:rPr>
                <w:kern w:val="0"/>
                <w:sz w:val="18"/>
                <w:szCs w:val="18"/>
              </w:rPr>
              <w:t>San José Island</w:t>
            </w:r>
          </w:p>
          <w:p w14:paraId="2FC78F95" w14:textId="77777777" w:rsidR="00DB55A1" w:rsidRDefault="00000000">
            <w:pPr>
              <w:spacing w:after="20" w:line="240" w:lineRule="auto"/>
              <w:rPr>
                <w:kern w:val="0"/>
                <w:sz w:val="18"/>
                <w:szCs w:val="18"/>
              </w:rPr>
            </w:pPr>
            <w:r>
              <w:rPr>
                <w:kern w:val="0"/>
                <w:sz w:val="18"/>
                <w:szCs w:val="18"/>
              </w:rPr>
              <w:t>(27.833°N, 97.052°W)</w:t>
            </w:r>
          </w:p>
        </w:tc>
        <w:tc>
          <w:tcPr>
            <w:tcW w:w="2410" w:type="dxa"/>
          </w:tcPr>
          <w:p w14:paraId="15DC241E" w14:textId="77777777" w:rsidR="00DB55A1" w:rsidRDefault="00000000">
            <w:pPr>
              <w:widowControl/>
              <w:numPr>
                <w:ilvl w:val="0"/>
                <w:numId w:val="2"/>
              </w:numPr>
              <w:spacing w:after="20" w:line="240" w:lineRule="auto"/>
              <w:rPr>
                <w:sz w:val="18"/>
                <w:szCs w:val="18"/>
              </w:rPr>
            </w:pPr>
            <w:r>
              <w:rPr>
                <w:sz w:val="18"/>
                <w:szCs w:val="18"/>
              </w:rPr>
              <w:t>At least 160,000 structures were flooded in Harris and Galveston counties alone</w:t>
            </w:r>
          </w:p>
        </w:tc>
        <w:tc>
          <w:tcPr>
            <w:tcW w:w="992" w:type="dxa"/>
          </w:tcPr>
          <w:p w14:paraId="39625656" w14:textId="77777777" w:rsidR="00DB55A1" w:rsidRDefault="00000000">
            <w:pPr>
              <w:spacing w:after="20" w:line="240" w:lineRule="auto"/>
              <w:rPr>
                <w:kern w:val="0"/>
                <w:sz w:val="18"/>
                <w:szCs w:val="18"/>
              </w:rPr>
            </w:pPr>
            <w:r>
              <w:rPr>
                <w:kern w:val="0"/>
                <w:sz w:val="18"/>
                <w:szCs w:val="18"/>
              </w:rPr>
              <w:t>$3</w:t>
            </w:r>
          </w:p>
        </w:tc>
        <w:tc>
          <w:tcPr>
            <w:tcW w:w="2410" w:type="dxa"/>
          </w:tcPr>
          <w:p w14:paraId="0C96E701" w14:textId="77777777" w:rsidR="00DB55A1" w:rsidRDefault="00000000">
            <w:pPr>
              <w:numPr>
                <w:ilvl w:val="0"/>
                <w:numId w:val="2"/>
              </w:numPr>
              <w:spacing w:after="20" w:line="240" w:lineRule="auto"/>
              <w:rPr>
                <w:kern w:val="0"/>
                <w:sz w:val="18"/>
                <w:szCs w:val="18"/>
              </w:rPr>
            </w:pPr>
            <w:r>
              <w:rPr>
                <w:kern w:val="0"/>
                <w:sz w:val="18"/>
                <w:szCs w:val="18"/>
              </w:rPr>
              <w:t>The downtown area was inundated by 10 ft of water in Bay City.</w:t>
            </w:r>
          </w:p>
        </w:tc>
        <w:tc>
          <w:tcPr>
            <w:tcW w:w="1842" w:type="dxa"/>
          </w:tcPr>
          <w:p w14:paraId="1428C8F7" w14:textId="77777777" w:rsidR="00DB55A1" w:rsidRDefault="00000000">
            <w:pPr>
              <w:widowControl/>
              <w:numPr>
                <w:ilvl w:val="0"/>
                <w:numId w:val="2"/>
              </w:numPr>
              <w:spacing w:after="20" w:line="240" w:lineRule="auto"/>
              <w:rPr>
                <w:sz w:val="18"/>
                <w:szCs w:val="18"/>
              </w:rPr>
            </w:pPr>
            <w:r>
              <w:rPr>
                <w:sz w:val="18"/>
                <w:szCs w:val="18"/>
              </w:rPr>
              <w:t>107 fatalities.</w:t>
            </w:r>
          </w:p>
        </w:tc>
        <w:tc>
          <w:tcPr>
            <w:tcW w:w="1560" w:type="dxa"/>
          </w:tcPr>
          <w:p w14:paraId="7BB256A9" w14:textId="77777777" w:rsidR="00DB55A1" w:rsidRDefault="00000000">
            <w:pPr>
              <w:spacing w:after="20" w:line="240" w:lineRule="auto"/>
              <w:rPr>
                <w:kern w:val="0"/>
                <w:sz w:val="18"/>
                <w:szCs w:val="18"/>
              </w:rPr>
            </w:pPr>
            <w:r>
              <w:rPr>
                <w:kern w:val="0"/>
                <w:sz w:val="18"/>
                <w:szCs w:val="18"/>
              </w:rPr>
              <w:t>(Sebastian et al. 2017;</w:t>
            </w:r>
            <w:r>
              <w:rPr>
                <w:sz w:val="18"/>
                <w:szCs w:val="18"/>
              </w:rPr>
              <w:t xml:space="preserve"> </w:t>
            </w:r>
            <w:proofErr w:type="spellStart"/>
            <w:r>
              <w:rPr>
                <w:kern w:val="0"/>
                <w:sz w:val="18"/>
                <w:szCs w:val="18"/>
              </w:rPr>
              <w:t>STEDC</w:t>
            </w:r>
            <w:proofErr w:type="spellEnd"/>
            <w:r>
              <w:rPr>
                <w:kern w:val="0"/>
                <w:sz w:val="18"/>
                <w:szCs w:val="18"/>
              </w:rPr>
              <w:t xml:space="preserve"> 2018; </w:t>
            </w:r>
            <w:proofErr w:type="spellStart"/>
            <w:r>
              <w:rPr>
                <w:kern w:val="0"/>
                <w:sz w:val="18"/>
                <w:szCs w:val="18"/>
              </w:rPr>
              <w:t>LSC</w:t>
            </w:r>
            <w:proofErr w:type="spellEnd"/>
            <w:r>
              <w:rPr>
                <w:kern w:val="0"/>
                <w:sz w:val="18"/>
                <w:szCs w:val="18"/>
              </w:rPr>
              <w:t xml:space="preserve"> 2021)</w:t>
            </w:r>
          </w:p>
        </w:tc>
      </w:tr>
      <w:tr w:rsidR="00DB55A1" w14:paraId="6D8F7ED7" w14:textId="77777777">
        <w:trPr>
          <w:trHeight w:val="1559"/>
        </w:trPr>
        <w:tc>
          <w:tcPr>
            <w:tcW w:w="1696" w:type="dxa"/>
          </w:tcPr>
          <w:p w14:paraId="1B5B46F4" w14:textId="77777777" w:rsidR="00DB55A1" w:rsidRDefault="00000000">
            <w:pPr>
              <w:spacing w:after="20" w:line="240" w:lineRule="auto"/>
              <w:rPr>
                <w:kern w:val="0"/>
                <w:sz w:val="18"/>
                <w:szCs w:val="18"/>
              </w:rPr>
            </w:pPr>
            <w:r>
              <w:rPr>
                <w:kern w:val="0"/>
                <w:sz w:val="18"/>
                <w:szCs w:val="18"/>
              </w:rPr>
              <w:lastRenderedPageBreak/>
              <w:t>2018 Michael</w:t>
            </w:r>
          </w:p>
        </w:tc>
        <w:tc>
          <w:tcPr>
            <w:tcW w:w="1985" w:type="dxa"/>
          </w:tcPr>
          <w:p w14:paraId="17BDC886" w14:textId="77777777" w:rsidR="00DB55A1" w:rsidRDefault="00000000">
            <w:pPr>
              <w:spacing w:after="20" w:line="240" w:lineRule="auto"/>
              <w:rPr>
                <w:kern w:val="0"/>
                <w:sz w:val="18"/>
                <w:szCs w:val="18"/>
              </w:rPr>
            </w:pPr>
            <w:r>
              <w:rPr>
                <w:kern w:val="0"/>
                <w:sz w:val="18"/>
                <w:szCs w:val="18"/>
              </w:rPr>
              <w:t>Category 5, and</w:t>
            </w:r>
          </w:p>
          <w:p w14:paraId="66C273E6" w14:textId="77777777" w:rsidR="00DB55A1" w:rsidRDefault="00000000">
            <w:pPr>
              <w:spacing w:after="20" w:line="240" w:lineRule="auto"/>
              <w:rPr>
                <w:kern w:val="0"/>
                <w:sz w:val="18"/>
                <w:szCs w:val="18"/>
              </w:rPr>
            </w:pPr>
            <w:r>
              <w:rPr>
                <w:kern w:val="0"/>
                <w:sz w:val="18"/>
                <w:szCs w:val="18"/>
              </w:rPr>
              <w:t>Panhandle</w:t>
            </w:r>
          </w:p>
          <w:p w14:paraId="4CE539BD" w14:textId="77777777" w:rsidR="00DB55A1" w:rsidRDefault="00000000">
            <w:pPr>
              <w:spacing w:after="20" w:line="240" w:lineRule="auto"/>
              <w:rPr>
                <w:kern w:val="0"/>
                <w:sz w:val="18"/>
                <w:szCs w:val="18"/>
              </w:rPr>
            </w:pPr>
            <w:r>
              <w:rPr>
                <w:kern w:val="0"/>
                <w:sz w:val="18"/>
                <w:szCs w:val="18"/>
              </w:rPr>
              <w:t>(26.288°N, 81.485°W)</w:t>
            </w:r>
          </w:p>
        </w:tc>
        <w:tc>
          <w:tcPr>
            <w:tcW w:w="2410" w:type="dxa"/>
          </w:tcPr>
          <w:p w14:paraId="10E4D2D1" w14:textId="77777777" w:rsidR="00DB55A1" w:rsidRDefault="00000000">
            <w:pPr>
              <w:widowControl/>
              <w:numPr>
                <w:ilvl w:val="0"/>
                <w:numId w:val="2"/>
              </w:numPr>
              <w:spacing w:after="20" w:line="240" w:lineRule="auto"/>
              <w:rPr>
                <w:sz w:val="18"/>
                <w:szCs w:val="18"/>
              </w:rPr>
            </w:pPr>
            <w:r>
              <w:rPr>
                <w:sz w:val="18"/>
                <w:szCs w:val="18"/>
              </w:rPr>
              <w:t>45,000 structures were damaged and 1,500 were destroyed in Bay County</w:t>
            </w:r>
          </w:p>
        </w:tc>
        <w:tc>
          <w:tcPr>
            <w:tcW w:w="992" w:type="dxa"/>
          </w:tcPr>
          <w:p w14:paraId="35785685" w14:textId="77777777" w:rsidR="00DB55A1" w:rsidRDefault="00000000">
            <w:pPr>
              <w:spacing w:after="20" w:line="240" w:lineRule="auto"/>
              <w:rPr>
                <w:kern w:val="0"/>
                <w:sz w:val="18"/>
                <w:szCs w:val="18"/>
              </w:rPr>
            </w:pPr>
            <w:r>
              <w:rPr>
                <w:kern w:val="0"/>
                <w:sz w:val="18"/>
                <w:szCs w:val="18"/>
              </w:rPr>
              <w:t>$25.5</w:t>
            </w:r>
          </w:p>
        </w:tc>
        <w:tc>
          <w:tcPr>
            <w:tcW w:w="2410" w:type="dxa"/>
          </w:tcPr>
          <w:p w14:paraId="649C07CD" w14:textId="77777777" w:rsidR="00DB55A1" w:rsidRDefault="00000000">
            <w:pPr>
              <w:numPr>
                <w:ilvl w:val="0"/>
                <w:numId w:val="2"/>
              </w:numPr>
              <w:spacing w:after="20" w:line="240" w:lineRule="auto"/>
              <w:rPr>
                <w:kern w:val="0"/>
                <w:sz w:val="18"/>
                <w:szCs w:val="18"/>
              </w:rPr>
            </w:pPr>
            <w:r>
              <w:rPr>
                <w:kern w:val="0"/>
                <w:sz w:val="18"/>
                <w:szCs w:val="18"/>
              </w:rPr>
              <w:t>9 – 14 ft above ground level along a portion of the Florida 17 coast form just southeast of Tyndall AFB to Port St. Joe in Bay and Gulf Counties, respectively.</w:t>
            </w:r>
          </w:p>
        </w:tc>
        <w:tc>
          <w:tcPr>
            <w:tcW w:w="1842" w:type="dxa"/>
          </w:tcPr>
          <w:p w14:paraId="50E43B5B" w14:textId="77777777" w:rsidR="00DB55A1" w:rsidRDefault="00000000">
            <w:pPr>
              <w:widowControl/>
              <w:numPr>
                <w:ilvl w:val="0"/>
                <w:numId w:val="2"/>
              </w:numPr>
              <w:spacing w:after="20" w:line="240" w:lineRule="auto"/>
              <w:rPr>
                <w:sz w:val="18"/>
                <w:szCs w:val="18"/>
              </w:rPr>
            </w:pPr>
            <w:r>
              <w:rPr>
                <w:sz w:val="18"/>
                <w:szCs w:val="18"/>
              </w:rPr>
              <w:t>74 fatalities.</w:t>
            </w:r>
          </w:p>
        </w:tc>
        <w:tc>
          <w:tcPr>
            <w:tcW w:w="1560" w:type="dxa"/>
          </w:tcPr>
          <w:p w14:paraId="5EC603E0" w14:textId="77777777" w:rsidR="00DB55A1" w:rsidRDefault="00000000">
            <w:pPr>
              <w:spacing w:after="20" w:line="240" w:lineRule="auto"/>
              <w:rPr>
                <w:kern w:val="0"/>
                <w:sz w:val="18"/>
                <w:szCs w:val="18"/>
              </w:rPr>
            </w:pPr>
            <w:r>
              <w:rPr>
                <w:kern w:val="0"/>
                <w:sz w:val="18"/>
                <w:szCs w:val="18"/>
              </w:rPr>
              <w:t>(</w:t>
            </w:r>
            <w:proofErr w:type="spellStart"/>
            <w:r>
              <w:rPr>
                <w:kern w:val="0"/>
                <w:sz w:val="18"/>
                <w:szCs w:val="18"/>
              </w:rPr>
              <w:t>Beven</w:t>
            </w:r>
            <w:proofErr w:type="spellEnd"/>
            <w:r>
              <w:rPr>
                <w:kern w:val="0"/>
                <w:sz w:val="18"/>
                <w:szCs w:val="18"/>
              </w:rPr>
              <w:t xml:space="preserve"> et al. 2019)</w:t>
            </w:r>
          </w:p>
        </w:tc>
      </w:tr>
      <w:tr w:rsidR="00DB55A1" w14:paraId="5E64791E" w14:textId="77777777">
        <w:trPr>
          <w:trHeight w:val="86"/>
        </w:trPr>
        <w:tc>
          <w:tcPr>
            <w:tcW w:w="1696" w:type="dxa"/>
          </w:tcPr>
          <w:p w14:paraId="3501EF79" w14:textId="77777777" w:rsidR="00DB55A1" w:rsidRDefault="00000000">
            <w:pPr>
              <w:spacing w:after="20" w:line="240" w:lineRule="auto"/>
              <w:rPr>
                <w:kern w:val="0"/>
                <w:sz w:val="18"/>
                <w:szCs w:val="18"/>
              </w:rPr>
            </w:pPr>
            <w:r>
              <w:rPr>
                <w:kern w:val="0"/>
                <w:sz w:val="18"/>
                <w:szCs w:val="18"/>
              </w:rPr>
              <w:t>2019 Dorian</w:t>
            </w:r>
          </w:p>
        </w:tc>
        <w:tc>
          <w:tcPr>
            <w:tcW w:w="1985" w:type="dxa"/>
          </w:tcPr>
          <w:p w14:paraId="264CC80E" w14:textId="77777777" w:rsidR="00DB55A1" w:rsidRDefault="00000000">
            <w:pPr>
              <w:spacing w:after="20" w:line="240" w:lineRule="auto"/>
              <w:rPr>
                <w:kern w:val="0"/>
                <w:sz w:val="18"/>
                <w:szCs w:val="18"/>
              </w:rPr>
            </w:pPr>
            <w:r>
              <w:rPr>
                <w:kern w:val="0"/>
                <w:sz w:val="18"/>
                <w:szCs w:val="18"/>
              </w:rPr>
              <w:t>Category 5, and</w:t>
            </w:r>
          </w:p>
          <w:p w14:paraId="6AA3856B" w14:textId="77777777" w:rsidR="00DB55A1" w:rsidRDefault="00000000">
            <w:pPr>
              <w:spacing w:after="20" w:line="240" w:lineRule="auto"/>
              <w:rPr>
                <w:kern w:val="0"/>
                <w:sz w:val="18"/>
                <w:szCs w:val="18"/>
              </w:rPr>
            </w:pPr>
            <w:r>
              <w:rPr>
                <w:kern w:val="0"/>
                <w:sz w:val="18"/>
                <w:szCs w:val="18"/>
              </w:rPr>
              <w:t>Elbow Cay</w:t>
            </w:r>
          </w:p>
          <w:p w14:paraId="1E424CE3" w14:textId="77777777" w:rsidR="00DB55A1" w:rsidRDefault="00000000">
            <w:pPr>
              <w:spacing w:after="20" w:line="240" w:lineRule="auto"/>
              <w:rPr>
                <w:kern w:val="0"/>
                <w:sz w:val="18"/>
                <w:szCs w:val="18"/>
              </w:rPr>
            </w:pPr>
            <w:r>
              <w:rPr>
                <w:kern w:val="0"/>
                <w:sz w:val="18"/>
                <w:szCs w:val="18"/>
              </w:rPr>
              <w:t>(26.510°N, 76.977°W)</w:t>
            </w:r>
          </w:p>
        </w:tc>
        <w:tc>
          <w:tcPr>
            <w:tcW w:w="2410" w:type="dxa"/>
          </w:tcPr>
          <w:p w14:paraId="708C7355" w14:textId="77777777" w:rsidR="00DB55A1" w:rsidRDefault="00000000">
            <w:pPr>
              <w:widowControl/>
              <w:numPr>
                <w:ilvl w:val="0"/>
                <w:numId w:val="2"/>
              </w:numPr>
              <w:spacing w:after="20" w:line="240" w:lineRule="auto"/>
              <w:rPr>
                <w:sz w:val="18"/>
                <w:szCs w:val="18"/>
              </w:rPr>
            </w:pPr>
            <w:r>
              <w:rPr>
                <w:sz w:val="18"/>
                <w:szCs w:val="18"/>
              </w:rPr>
              <w:t>More than 75 % of all the homes on the Abaco Islands were either damaged or destroyed.</w:t>
            </w:r>
          </w:p>
        </w:tc>
        <w:tc>
          <w:tcPr>
            <w:tcW w:w="992" w:type="dxa"/>
          </w:tcPr>
          <w:p w14:paraId="57318009" w14:textId="77777777" w:rsidR="00DB55A1" w:rsidRDefault="00000000">
            <w:pPr>
              <w:spacing w:after="20" w:line="240" w:lineRule="auto"/>
              <w:rPr>
                <w:kern w:val="0"/>
                <w:sz w:val="18"/>
                <w:szCs w:val="18"/>
              </w:rPr>
            </w:pPr>
            <w:r>
              <w:rPr>
                <w:kern w:val="0"/>
                <w:sz w:val="18"/>
                <w:szCs w:val="18"/>
              </w:rPr>
              <w:t>$3.4</w:t>
            </w:r>
          </w:p>
        </w:tc>
        <w:tc>
          <w:tcPr>
            <w:tcW w:w="2410" w:type="dxa"/>
          </w:tcPr>
          <w:p w14:paraId="2109B25D" w14:textId="77777777" w:rsidR="00DB55A1" w:rsidRDefault="00000000">
            <w:pPr>
              <w:numPr>
                <w:ilvl w:val="0"/>
                <w:numId w:val="2"/>
              </w:numPr>
              <w:spacing w:after="20" w:line="240" w:lineRule="auto"/>
              <w:rPr>
                <w:kern w:val="0"/>
                <w:sz w:val="18"/>
                <w:szCs w:val="18"/>
              </w:rPr>
            </w:pPr>
            <w:r>
              <w:rPr>
                <w:kern w:val="0"/>
                <w:sz w:val="18"/>
                <w:szCs w:val="18"/>
              </w:rPr>
              <w:t>5.55 ft above normal tide levels on the Pamlico Sound side of the Outer Banks.</w:t>
            </w:r>
          </w:p>
        </w:tc>
        <w:tc>
          <w:tcPr>
            <w:tcW w:w="1842" w:type="dxa"/>
          </w:tcPr>
          <w:p w14:paraId="0C0C4C24" w14:textId="77777777" w:rsidR="00DB55A1" w:rsidRDefault="00000000">
            <w:pPr>
              <w:widowControl/>
              <w:numPr>
                <w:ilvl w:val="0"/>
                <w:numId w:val="2"/>
              </w:numPr>
              <w:spacing w:after="20" w:line="240" w:lineRule="auto"/>
              <w:rPr>
                <w:sz w:val="18"/>
                <w:szCs w:val="18"/>
              </w:rPr>
            </w:pPr>
            <w:r>
              <w:rPr>
                <w:sz w:val="18"/>
                <w:szCs w:val="18"/>
              </w:rPr>
              <w:t>74 fatalities.</w:t>
            </w:r>
          </w:p>
        </w:tc>
        <w:tc>
          <w:tcPr>
            <w:tcW w:w="1560" w:type="dxa"/>
          </w:tcPr>
          <w:p w14:paraId="4ED1B6F3" w14:textId="77777777" w:rsidR="00DB55A1" w:rsidRDefault="00000000">
            <w:pPr>
              <w:spacing w:after="20" w:line="240" w:lineRule="auto"/>
              <w:rPr>
                <w:kern w:val="0"/>
                <w:sz w:val="18"/>
                <w:szCs w:val="18"/>
              </w:rPr>
            </w:pPr>
            <w:r>
              <w:rPr>
                <w:kern w:val="0"/>
                <w:sz w:val="18"/>
                <w:szCs w:val="18"/>
              </w:rPr>
              <w:t>(Mercy Corps 2020)</w:t>
            </w:r>
          </w:p>
        </w:tc>
      </w:tr>
      <w:tr w:rsidR="00DB55A1" w14:paraId="019F09DE" w14:textId="77777777">
        <w:trPr>
          <w:trHeight w:val="1559"/>
        </w:trPr>
        <w:tc>
          <w:tcPr>
            <w:tcW w:w="1696" w:type="dxa"/>
          </w:tcPr>
          <w:p w14:paraId="4F8762DE" w14:textId="77777777" w:rsidR="00DB55A1" w:rsidRDefault="00000000">
            <w:pPr>
              <w:spacing w:after="20" w:line="240" w:lineRule="auto"/>
              <w:rPr>
                <w:kern w:val="0"/>
                <w:sz w:val="18"/>
                <w:szCs w:val="18"/>
              </w:rPr>
            </w:pPr>
            <w:r>
              <w:rPr>
                <w:kern w:val="0"/>
                <w:sz w:val="18"/>
                <w:szCs w:val="18"/>
              </w:rPr>
              <w:t>2021 Ida</w:t>
            </w:r>
          </w:p>
        </w:tc>
        <w:tc>
          <w:tcPr>
            <w:tcW w:w="1985" w:type="dxa"/>
          </w:tcPr>
          <w:p w14:paraId="17E8B8DD" w14:textId="77777777" w:rsidR="00DB55A1" w:rsidRDefault="00000000">
            <w:pPr>
              <w:spacing w:after="20" w:line="240" w:lineRule="auto"/>
              <w:rPr>
                <w:kern w:val="0"/>
                <w:sz w:val="18"/>
                <w:szCs w:val="18"/>
              </w:rPr>
            </w:pPr>
            <w:r>
              <w:rPr>
                <w:kern w:val="0"/>
                <w:sz w:val="18"/>
                <w:szCs w:val="18"/>
              </w:rPr>
              <w:t>Category 4, and</w:t>
            </w:r>
          </w:p>
          <w:p w14:paraId="5608C46F" w14:textId="77777777" w:rsidR="00DB55A1" w:rsidRDefault="00000000">
            <w:pPr>
              <w:spacing w:after="20" w:line="240" w:lineRule="auto"/>
              <w:rPr>
                <w:kern w:val="0"/>
                <w:sz w:val="18"/>
                <w:szCs w:val="18"/>
              </w:rPr>
            </w:pPr>
            <w:r>
              <w:rPr>
                <w:kern w:val="0"/>
                <w:sz w:val="18"/>
                <w:szCs w:val="18"/>
              </w:rPr>
              <w:t>Port Fourchon</w:t>
            </w:r>
          </w:p>
          <w:p w14:paraId="2964C179" w14:textId="77777777" w:rsidR="00DB55A1" w:rsidRDefault="00000000">
            <w:pPr>
              <w:spacing w:after="20" w:line="240" w:lineRule="auto"/>
              <w:rPr>
                <w:kern w:val="0"/>
                <w:sz w:val="18"/>
                <w:szCs w:val="18"/>
              </w:rPr>
            </w:pPr>
            <w:r>
              <w:rPr>
                <w:rFonts w:hint="eastAsia"/>
                <w:kern w:val="0"/>
                <w:sz w:val="18"/>
                <w:szCs w:val="18"/>
              </w:rPr>
              <w:t>(</w:t>
            </w:r>
            <w:r>
              <w:rPr>
                <w:kern w:val="0"/>
                <w:sz w:val="18"/>
                <w:szCs w:val="18"/>
              </w:rPr>
              <w:t>29.105°N, 90.195°W)</w:t>
            </w:r>
          </w:p>
        </w:tc>
        <w:tc>
          <w:tcPr>
            <w:tcW w:w="2410" w:type="dxa"/>
          </w:tcPr>
          <w:p w14:paraId="195F0F0F" w14:textId="77777777" w:rsidR="00DB55A1" w:rsidRDefault="00000000">
            <w:pPr>
              <w:widowControl/>
              <w:numPr>
                <w:ilvl w:val="0"/>
                <w:numId w:val="2"/>
              </w:numPr>
              <w:spacing w:after="20" w:line="240" w:lineRule="auto"/>
              <w:rPr>
                <w:sz w:val="18"/>
                <w:szCs w:val="18"/>
              </w:rPr>
            </w:pPr>
            <w:r>
              <w:rPr>
                <w:sz w:val="18"/>
                <w:szCs w:val="18"/>
              </w:rPr>
              <w:t>More than 1,000 buildings were destroyed in Venezuela.</w:t>
            </w:r>
          </w:p>
        </w:tc>
        <w:tc>
          <w:tcPr>
            <w:tcW w:w="992" w:type="dxa"/>
          </w:tcPr>
          <w:p w14:paraId="6ED16C97" w14:textId="77777777" w:rsidR="00DB55A1" w:rsidRDefault="00000000">
            <w:pPr>
              <w:spacing w:after="20" w:line="240" w:lineRule="auto"/>
              <w:rPr>
                <w:kern w:val="0"/>
                <w:sz w:val="18"/>
                <w:szCs w:val="18"/>
              </w:rPr>
            </w:pPr>
            <w:r>
              <w:rPr>
                <w:kern w:val="0"/>
                <w:sz w:val="18"/>
                <w:szCs w:val="18"/>
              </w:rPr>
              <w:t>$75.2</w:t>
            </w:r>
          </w:p>
        </w:tc>
        <w:tc>
          <w:tcPr>
            <w:tcW w:w="2410" w:type="dxa"/>
          </w:tcPr>
          <w:p w14:paraId="733FDB42" w14:textId="77777777" w:rsidR="00DB55A1" w:rsidRDefault="00000000">
            <w:pPr>
              <w:numPr>
                <w:ilvl w:val="0"/>
                <w:numId w:val="2"/>
              </w:numPr>
              <w:spacing w:after="20" w:line="240" w:lineRule="auto"/>
              <w:rPr>
                <w:kern w:val="0"/>
                <w:sz w:val="18"/>
                <w:szCs w:val="18"/>
              </w:rPr>
            </w:pPr>
            <w:r>
              <w:rPr>
                <w:kern w:val="0"/>
                <w:sz w:val="18"/>
                <w:szCs w:val="18"/>
              </w:rPr>
              <w:t>9 to 14 ft above ground level occurred along the east bank of Mississippi River in Plaquemines Parish.</w:t>
            </w:r>
          </w:p>
        </w:tc>
        <w:tc>
          <w:tcPr>
            <w:tcW w:w="1842" w:type="dxa"/>
          </w:tcPr>
          <w:p w14:paraId="73CB5D4C" w14:textId="77777777" w:rsidR="00DB55A1" w:rsidRDefault="00000000">
            <w:pPr>
              <w:widowControl/>
              <w:numPr>
                <w:ilvl w:val="0"/>
                <w:numId w:val="2"/>
              </w:numPr>
              <w:spacing w:after="20" w:line="240" w:lineRule="auto"/>
              <w:rPr>
                <w:sz w:val="18"/>
                <w:szCs w:val="18"/>
              </w:rPr>
            </w:pPr>
            <w:r>
              <w:rPr>
                <w:sz w:val="18"/>
                <w:szCs w:val="18"/>
              </w:rPr>
              <w:t>55 fatalities.</w:t>
            </w:r>
          </w:p>
        </w:tc>
        <w:tc>
          <w:tcPr>
            <w:tcW w:w="1560" w:type="dxa"/>
          </w:tcPr>
          <w:p w14:paraId="5BC72338" w14:textId="77777777" w:rsidR="00DB55A1" w:rsidRDefault="00000000">
            <w:pPr>
              <w:spacing w:after="20" w:line="240" w:lineRule="auto"/>
              <w:rPr>
                <w:kern w:val="0"/>
                <w:sz w:val="18"/>
                <w:szCs w:val="18"/>
              </w:rPr>
            </w:pPr>
            <w:r>
              <w:rPr>
                <w:rFonts w:hint="eastAsia"/>
                <w:kern w:val="0"/>
                <w:sz w:val="18"/>
                <w:szCs w:val="18"/>
              </w:rPr>
              <w:t>(</w:t>
            </w:r>
            <w:proofErr w:type="spellStart"/>
            <w:r>
              <w:rPr>
                <w:kern w:val="0"/>
                <w:sz w:val="18"/>
                <w:szCs w:val="18"/>
              </w:rPr>
              <w:t>Beven</w:t>
            </w:r>
            <w:proofErr w:type="spellEnd"/>
            <w:r>
              <w:rPr>
                <w:kern w:val="0"/>
                <w:sz w:val="18"/>
                <w:szCs w:val="18"/>
              </w:rPr>
              <w:t xml:space="preserve"> et al. 2022; </w:t>
            </w:r>
            <w:proofErr w:type="spellStart"/>
            <w:r>
              <w:rPr>
                <w:kern w:val="0"/>
                <w:sz w:val="18"/>
                <w:szCs w:val="18"/>
              </w:rPr>
              <w:t>Yorder</w:t>
            </w:r>
            <w:proofErr w:type="spellEnd"/>
            <w:r>
              <w:rPr>
                <w:kern w:val="0"/>
                <w:sz w:val="18"/>
                <w:szCs w:val="18"/>
              </w:rPr>
              <w:t xml:space="preserve"> and Moore 2022)</w:t>
            </w:r>
          </w:p>
        </w:tc>
      </w:tr>
      <w:tr w:rsidR="00DB55A1" w14:paraId="5FB1AEF2" w14:textId="77777777">
        <w:trPr>
          <w:trHeight w:val="86"/>
        </w:trPr>
        <w:tc>
          <w:tcPr>
            <w:tcW w:w="1696" w:type="dxa"/>
          </w:tcPr>
          <w:p w14:paraId="4D4A3A0D" w14:textId="77777777" w:rsidR="00DB55A1" w:rsidRDefault="00000000">
            <w:pPr>
              <w:spacing w:after="20" w:line="240" w:lineRule="auto"/>
              <w:rPr>
                <w:kern w:val="0"/>
                <w:sz w:val="18"/>
                <w:szCs w:val="18"/>
              </w:rPr>
            </w:pPr>
            <w:r>
              <w:rPr>
                <w:kern w:val="0"/>
                <w:sz w:val="18"/>
                <w:szCs w:val="18"/>
              </w:rPr>
              <w:t>2022 Ian</w:t>
            </w:r>
          </w:p>
        </w:tc>
        <w:tc>
          <w:tcPr>
            <w:tcW w:w="1985" w:type="dxa"/>
          </w:tcPr>
          <w:p w14:paraId="33A1EB9A" w14:textId="77777777" w:rsidR="00DB55A1" w:rsidRDefault="00000000">
            <w:pPr>
              <w:spacing w:after="20" w:line="240" w:lineRule="auto"/>
              <w:rPr>
                <w:kern w:val="0"/>
                <w:sz w:val="18"/>
                <w:szCs w:val="18"/>
              </w:rPr>
            </w:pPr>
            <w:r>
              <w:rPr>
                <w:kern w:val="0"/>
                <w:sz w:val="18"/>
                <w:szCs w:val="18"/>
              </w:rPr>
              <w:t>Category 5, and</w:t>
            </w:r>
          </w:p>
          <w:p w14:paraId="65D840F2" w14:textId="77777777" w:rsidR="00DB55A1" w:rsidRDefault="00000000">
            <w:pPr>
              <w:spacing w:after="20" w:line="240" w:lineRule="auto"/>
              <w:rPr>
                <w:kern w:val="0"/>
                <w:sz w:val="18"/>
                <w:szCs w:val="18"/>
              </w:rPr>
            </w:pPr>
            <w:proofErr w:type="spellStart"/>
            <w:r>
              <w:rPr>
                <w:kern w:val="0"/>
                <w:sz w:val="18"/>
                <w:szCs w:val="18"/>
              </w:rPr>
              <w:t>Cayo</w:t>
            </w:r>
            <w:proofErr w:type="spellEnd"/>
            <w:r>
              <w:rPr>
                <w:kern w:val="0"/>
                <w:sz w:val="18"/>
                <w:szCs w:val="18"/>
              </w:rPr>
              <w:t xml:space="preserve"> Costa Island</w:t>
            </w:r>
          </w:p>
          <w:p w14:paraId="34406120" w14:textId="77777777" w:rsidR="00DB55A1" w:rsidRDefault="00000000">
            <w:pPr>
              <w:spacing w:after="20" w:line="240" w:lineRule="auto"/>
              <w:rPr>
                <w:kern w:val="0"/>
                <w:sz w:val="18"/>
                <w:szCs w:val="18"/>
              </w:rPr>
            </w:pPr>
            <w:r>
              <w:rPr>
                <w:kern w:val="0"/>
                <w:sz w:val="18"/>
                <w:szCs w:val="18"/>
              </w:rPr>
              <w:t>(26.686°N, 82.25°W)</w:t>
            </w:r>
          </w:p>
          <w:p w14:paraId="24DAE0F8" w14:textId="77777777" w:rsidR="00DB55A1" w:rsidRDefault="00DB55A1">
            <w:pPr>
              <w:spacing w:after="20" w:line="240" w:lineRule="auto"/>
              <w:rPr>
                <w:kern w:val="0"/>
                <w:sz w:val="18"/>
                <w:szCs w:val="18"/>
              </w:rPr>
            </w:pPr>
          </w:p>
        </w:tc>
        <w:tc>
          <w:tcPr>
            <w:tcW w:w="2410" w:type="dxa"/>
          </w:tcPr>
          <w:p w14:paraId="7BF5437C" w14:textId="77777777" w:rsidR="00DB55A1" w:rsidRDefault="00000000">
            <w:pPr>
              <w:widowControl/>
              <w:numPr>
                <w:ilvl w:val="0"/>
                <w:numId w:val="2"/>
              </w:numPr>
              <w:spacing w:after="20" w:line="240" w:lineRule="auto"/>
              <w:rPr>
                <w:sz w:val="18"/>
                <w:szCs w:val="18"/>
              </w:rPr>
            </w:pPr>
            <w:r>
              <w:rPr>
                <w:sz w:val="18"/>
                <w:szCs w:val="18"/>
              </w:rPr>
              <w:t>At least 52,514 structures were impacted of which 5,369 were destroyed and 14,245 received major damage in Lee County, Florida.</w:t>
            </w:r>
          </w:p>
          <w:p w14:paraId="0B2AF17F" w14:textId="77777777" w:rsidR="00DB55A1" w:rsidRDefault="00DB55A1">
            <w:pPr>
              <w:widowControl/>
              <w:spacing w:after="20" w:line="240" w:lineRule="auto"/>
              <w:ind w:left="360"/>
              <w:rPr>
                <w:sz w:val="18"/>
                <w:szCs w:val="18"/>
              </w:rPr>
            </w:pPr>
          </w:p>
        </w:tc>
        <w:tc>
          <w:tcPr>
            <w:tcW w:w="992" w:type="dxa"/>
          </w:tcPr>
          <w:p w14:paraId="097F5BF3" w14:textId="77777777" w:rsidR="00DB55A1" w:rsidRDefault="00000000">
            <w:pPr>
              <w:spacing w:after="20" w:line="240" w:lineRule="auto"/>
              <w:rPr>
                <w:kern w:val="0"/>
                <w:sz w:val="18"/>
                <w:szCs w:val="18"/>
              </w:rPr>
            </w:pPr>
            <w:r>
              <w:rPr>
                <w:kern w:val="0"/>
                <w:sz w:val="18"/>
                <w:szCs w:val="18"/>
              </w:rPr>
              <w:t>$113.1</w:t>
            </w:r>
          </w:p>
        </w:tc>
        <w:tc>
          <w:tcPr>
            <w:tcW w:w="2410" w:type="dxa"/>
          </w:tcPr>
          <w:p w14:paraId="75F71F57" w14:textId="77777777" w:rsidR="00DB55A1" w:rsidRDefault="00000000">
            <w:pPr>
              <w:numPr>
                <w:ilvl w:val="0"/>
                <w:numId w:val="2"/>
              </w:numPr>
              <w:spacing w:after="20" w:line="240" w:lineRule="auto"/>
              <w:rPr>
                <w:kern w:val="0"/>
                <w:sz w:val="18"/>
                <w:szCs w:val="18"/>
              </w:rPr>
            </w:pPr>
            <w:r>
              <w:rPr>
                <w:kern w:val="0"/>
                <w:sz w:val="18"/>
                <w:szCs w:val="18"/>
              </w:rPr>
              <w:t>Maximum inundation levels of 10 to 15 ft above ground level (</w:t>
            </w:r>
            <w:proofErr w:type="spellStart"/>
            <w:r>
              <w:rPr>
                <w:kern w:val="0"/>
                <w:sz w:val="18"/>
                <w:szCs w:val="18"/>
              </w:rPr>
              <w:t>AGL</w:t>
            </w:r>
            <w:proofErr w:type="spellEnd"/>
            <w:r>
              <w:rPr>
                <w:kern w:val="0"/>
                <w:sz w:val="18"/>
                <w:szCs w:val="18"/>
              </w:rPr>
              <w:t>) occurred on Fort Myers Beach and Estero Island.</w:t>
            </w:r>
          </w:p>
        </w:tc>
        <w:tc>
          <w:tcPr>
            <w:tcW w:w="1842" w:type="dxa"/>
          </w:tcPr>
          <w:p w14:paraId="247A30F0" w14:textId="77777777" w:rsidR="00DB55A1" w:rsidRDefault="00000000">
            <w:pPr>
              <w:widowControl/>
              <w:numPr>
                <w:ilvl w:val="0"/>
                <w:numId w:val="2"/>
              </w:numPr>
              <w:spacing w:after="20" w:line="240" w:lineRule="auto"/>
              <w:rPr>
                <w:sz w:val="18"/>
                <w:szCs w:val="18"/>
              </w:rPr>
            </w:pPr>
            <w:r>
              <w:rPr>
                <w:sz w:val="18"/>
                <w:szCs w:val="18"/>
              </w:rPr>
              <w:t>149 fatalities.</w:t>
            </w:r>
          </w:p>
        </w:tc>
        <w:tc>
          <w:tcPr>
            <w:tcW w:w="1560" w:type="dxa"/>
          </w:tcPr>
          <w:p w14:paraId="7EB4230D" w14:textId="77777777" w:rsidR="00DB55A1" w:rsidRDefault="00000000">
            <w:pPr>
              <w:spacing w:after="20" w:line="240" w:lineRule="auto"/>
              <w:rPr>
                <w:kern w:val="0"/>
                <w:sz w:val="18"/>
                <w:szCs w:val="18"/>
              </w:rPr>
            </w:pPr>
            <w:r>
              <w:rPr>
                <w:kern w:val="0"/>
                <w:sz w:val="18"/>
                <w:szCs w:val="18"/>
              </w:rPr>
              <w:t xml:space="preserve">(Bucci et al. 2022; </w:t>
            </w:r>
            <w:proofErr w:type="spellStart"/>
            <w:r>
              <w:rPr>
                <w:kern w:val="0"/>
                <w:sz w:val="18"/>
                <w:szCs w:val="18"/>
              </w:rPr>
              <w:t>Aaditi</w:t>
            </w:r>
            <w:proofErr w:type="spellEnd"/>
            <w:r>
              <w:rPr>
                <w:kern w:val="0"/>
                <w:sz w:val="18"/>
                <w:szCs w:val="18"/>
              </w:rPr>
              <w:t xml:space="preserve"> 2022)</w:t>
            </w:r>
          </w:p>
        </w:tc>
      </w:tr>
    </w:tbl>
    <w:p w14:paraId="3E91521B" w14:textId="77777777" w:rsidR="00DB55A1" w:rsidRDefault="00DB55A1"/>
    <w:p w14:paraId="6807A7A1" w14:textId="77777777" w:rsidR="00DB55A1" w:rsidRDefault="00DB55A1">
      <w:pPr>
        <w:sectPr w:rsidR="00DB55A1">
          <w:type w:val="continuous"/>
          <w:pgSz w:w="15840" w:h="12240" w:orient="landscape"/>
          <w:pgMar w:top="1440" w:right="1440" w:bottom="1440" w:left="1440" w:header="720" w:footer="720" w:gutter="0"/>
          <w:lnNumType w:countBy="1" w:restart="continuous"/>
          <w:cols w:space="720"/>
          <w:docGrid w:linePitch="326"/>
        </w:sectPr>
      </w:pPr>
    </w:p>
    <w:p w14:paraId="08B6B2D1" w14:textId="77777777" w:rsidR="00DB55A1" w:rsidRDefault="00000000" w:rsidP="00242B46">
      <w:pPr>
        <w:pStyle w:val="ListParagraph"/>
        <w:numPr>
          <w:ilvl w:val="0"/>
          <w:numId w:val="1"/>
        </w:numPr>
        <w:ind w:left="357" w:hanging="357"/>
        <w:outlineLvl w:val="0"/>
      </w:pPr>
      <w:r w:rsidRPr="00242B46">
        <w:rPr>
          <w:rStyle w:val="Heading1Char"/>
          <w:color w:val="000000"/>
        </w:rPr>
        <w:lastRenderedPageBreak/>
        <w:t>Vulnerability analysis:</w:t>
      </w:r>
      <w:r>
        <w:rPr>
          <w:b/>
          <w:bCs/>
          <w:color w:val="000000"/>
        </w:rPr>
        <w:t xml:space="preserve"> </w:t>
      </w:r>
    </w:p>
    <w:p w14:paraId="63F6C1E8" w14:textId="77777777" w:rsidR="00DB55A1" w:rsidRDefault="00000000" w:rsidP="00242B46">
      <w:pPr>
        <w:pStyle w:val="ListParagraph"/>
        <w:numPr>
          <w:ilvl w:val="255"/>
          <w:numId w:val="0"/>
        </w:numPr>
      </w:pPr>
      <w:r>
        <w:rPr>
          <w:color w:val="000000"/>
        </w:rPr>
        <w:t>this section should include literature review on vulnerability of buildings and infrastructure systems categorically due to hazards that you discussed in the hazards analysis part.</w:t>
      </w:r>
    </w:p>
    <w:p w14:paraId="7161EFF1" w14:textId="77777777" w:rsidR="007E4CD2" w:rsidRDefault="007E4CD2"/>
    <w:p w14:paraId="2ADBBEEE" w14:textId="77777777" w:rsidR="00DB55A1" w:rsidRDefault="00000000" w:rsidP="00242B46">
      <w:pPr>
        <w:outlineLvl w:val="1"/>
        <w:rPr>
          <w:b/>
          <w:bCs/>
        </w:rPr>
      </w:pPr>
      <w:r>
        <w:rPr>
          <w:b/>
          <w:bCs/>
        </w:rPr>
        <w:t>3.1 Earthquake:</w:t>
      </w:r>
    </w:p>
    <w:p w14:paraId="4B388940" w14:textId="77777777" w:rsidR="00DB55A1" w:rsidRDefault="00000000">
      <w:commentRangeStart w:id="374"/>
      <w:r>
        <w:t>In a previous study, the idea of a fragility function within the field of earthquake engineering was traced back to Kennedy et al. (1980) who defined a fragility function as a probabilistic relationship between the frequency of failure of a nuclear power plant component and the peak ground acceleration during an earthquake. A common definition of fragility functions is defined as the conditional probability of attaining or exceeding prescribed limit states for a given set of demand variables (</w:t>
      </w:r>
      <w:proofErr w:type="spellStart"/>
      <w:r>
        <w:t>Ellingwood</w:t>
      </w:r>
      <w:proofErr w:type="spellEnd"/>
      <w:r>
        <w:t xml:space="preserve"> 2001; </w:t>
      </w:r>
      <w:proofErr w:type="spellStart"/>
      <w:r>
        <w:t>Gardoni</w:t>
      </w:r>
      <w:proofErr w:type="spellEnd"/>
      <w:r>
        <w:t xml:space="preserve"> 2002). </w:t>
      </w:r>
      <w:commentRangeEnd w:id="374"/>
      <w:r>
        <w:commentReference w:id="374"/>
      </w:r>
    </w:p>
    <w:p w14:paraId="4BED31DC" w14:textId="77777777" w:rsidR="00DB55A1" w:rsidRDefault="00DB55A1"/>
    <w:p w14:paraId="659EB443" w14:textId="77777777" w:rsidR="00DB55A1" w:rsidRDefault="00000000">
      <w:pPr>
        <w:pStyle w:val="ListParagraph"/>
        <w:ind w:left="360"/>
      </w:pPr>
      <w:r>
        <w:t xml:space="preserve">Building Vulnerability: </w:t>
      </w:r>
    </w:p>
    <w:p w14:paraId="14766B66" w14:textId="0B104911" w:rsidR="00DB55A1" w:rsidRDefault="00B33B94">
      <w:pPr>
        <w:pStyle w:val="ListParagraph"/>
        <w:ind w:left="360"/>
      </w:pPr>
      <w:ins w:id="375" w:author="Mateng Cheng" w:date="2024-05-24T01:47:00Z">
        <w:r w:rsidRPr="00B33B94">
          <w:drawing>
            <wp:anchor distT="0" distB="0" distL="114300" distR="114300" simplePos="0" relativeHeight="251669504" behindDoc="0" locked="0" layoutInCell="1" allowOverlap="1" wp14:anchorId="0ACFD3CA" wp14:editId="569F5182">
              <wp:simplePos x="0" y="0"/>
              <wp:positionH relativeFrom="column">
                <wp:posOffset>228600</wp:posOffset>
              </wp:positionH>
              <wp:positionV relativeFrom="paragraph">
                <wp:posOffset>1905</wp:posOffset>
              </wp:positionV>
              <wp:extent cx="4458703" cy="2821940"/>
              <wp:effectExtent l="0" t="0" r="0" b="0"/>
              <wp:wrapTopAndBottom/>
              <wp:docPr id="11036581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816" name="Picture 1" descr="A graph of different colored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8703" cy="2821940"/>
                      </a:xfrm>
                      <a:prstGeom prst="rect">
                        <a:avLst/>
                      </a:prstGeom>
                    </pic:spPr>
                  </pic:pic>
                </a:graphicData>
              </a:graphic>
              <wp14:sizeRelH relativeFrom="page">
                <wp14:pctWidth>0</wp14:pctWidth>
              </wp14:sizeRelH>
              <wp14:sizeRelV relativeFrom="page">
                <wp14:pctHeight>0</wp14:pctHeight>
              </wp14:sizeRelV>
            </wp:anchor>
          </w:drawing>
        </w:r>
      </w:ins>
    </w:p>
    <w:p w14:paraId="1E02E19A" w14:textId="5A8C4CC3" w:rsidR="00DB55A1" w:rsidRDefault="00000000">
      <w:pPr>
        <w:pStyle w:val="ListParagraph"/>
        <w:ind w:left="360"/>
      </w:pPr>
      <w:r>
        <w:tab/>
      </w:r>
      <w:r w:rsidRPr="00B33B94">
        <w:rPr>
          <w:b/>
          <w:bCs/>
          <w:rPrChange w:id="376" w:author="Mateng Cheng" w:date="2024-05-24T01:52:00Z">
            <w:rPr/>
          </w:rPrChange>
        </w:rPr>
        <w:t>Fig</w:t>
      </w:r>
      <w:ins w:id="377" w:author="Mateng Cheng" w:date="2024-05-24T01:47:00Z">
        <w:r w:rsidR="00B33B94" w:rsidRPr="00B33B94">
          <w:rPr>
            <w:b/>
            <w:bCs/>
            <w:rPrChange w:id="378" w:author="Mateng Cheng" w:date="2024-05-24T01:52:00Z">
              <w:rPr/>
            </w:rPrChange>
          </w:rPr>
          <w:t>.</w:t>
        </w:r>
        <w:r w:rsidR="00B33B94">
          <w:t xml:space="preserve"> </w:t>
        </w:r>
      </w:ins>
      <w:ins w:id="379" w:author="Mateng Cheng" w:date="2024-05-24T01:48:00Z">
        <w:r w:rsidR="00B33B94">
          <w:t>A fragility curve for amid-rise reinforced concrete moment frame building</w:t>
        </w:r>
      </w:ins>
      <w:ins w:id="380" w:author="Mateng Cheng" w:date="2024-05-24T01:47:00Z">
        <w:r w:rsidR="00B33B94">
          <w:t xml:space="preserve"> </w:t>
        </w:r>
      </w:ins>
      <w:del w:id="381" w:author="Mateng Cheng" w:date="2024-05-24T01:47:00Z">
        <w:r w:rsidDel="00B33B94">
          <w:delText>ure: earthquake fragility curves for buildings</w:delText>
        </w:r>
      </w:del>
    </w:p>
    <w:p w14:paraId="6F95979A" w14:textId="77777777" w:rsidR="00DB55A1" w:rsidRDefault="00DB55A1">
      <w:pPr>
        <w:pStyle w:val="ListParagraph"/>
        <w:ind w:left="360"/>
      </w:pPr>
    </w:p>
    <w:p w14:paraId="58E5D3CC" w14:textId="77777777" w:rsidR="00DB55A1" w:rsidRDefault="00000000">
      <w:pPr>
        <w:pStyle w:val="ListParagraph"/>
        <w:ind w:left="360"/>
      </w:pPr>
      <w:r>
        <w:t>Infrastructure Vulnerability:</w:t>
      </w:r>
    </w:p>
    <w:p w14:paraId="03FB25AF" w14:textId="37BDB9BA" w:rsidR="00DB55A1" w:rsidRDefault="00B33B94">
      <w:pPr>
        <w:pStyle w:val="ListParagraph"/>
        <w:ind w:left="360"/>
      </w:pPr>
      <w:ins w:id="382" w:author="Mateng Cheng" w:date="2024-05-24T01:51:00Z">
        <w:r w:rsidRPr="00B33B94">
          <w:lastRenderedPageBreak/>
          <w:drawing>
            <wp:anchor distT="0" distB="0" distL="114300" distR="114300" simplePos="0" relativeHeight="251668480" behindDoc="0" locked="0" layoutInCell="1" allowOverlap="1" wp14:anchorId="048AE2E0" wp14:editId="751F8E34">
              <wp:simplePos x="0" y="0"/>
              <wp:positionH relativeFrom="column">
                <wp:posOffset>228600</wp:posOffset>
              </wp:positionH>
              <wp:positionV relativeFrom="paragraph">
                <wp:posOffset>0</wp:posOffset>
              </wp:positionV>
              <wp:extent cx="5943600" cy="2823210"/>
              <wp:effectExtent l="0" t="0" r="0" b="0"/>
              <wp:wrapTopAndBottom/>
              <wp:docPr id="2088095526" name="Picture 1" descr="A graph of different levels of excell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95526" name="Picture 1" descr="A graph of different levels of excellen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14:sizeRelH relativeFrom="page">
                <wp14:pctWidth>0</wp14:pctWidth>
              </wp14:sizeRelH>
              <wp14:sizeRelV relativeFrom="page">
                <wp14:pctHeight>0</wp14:pctHeight>
              </wp14:sizeRelV>
            </wp:anchor>
          </w:drawing>
        </w:r>
      </w:ins>
    </w:p>
    <w:p w14:paraId="54E1659E" w14:textId="0E6FF03A" w:rsidR="00DB55A1" w:rsidRDefault="00000000">
      <w:pPr>
        <w:pStyle w:val="ListParagraph"/>
        <w:ind w:left="360"/>
      </w:pPr>
      <w:r>
        <w:tab/>
      </w:r>
      <w:r w:rsidRPr="00B33B94">
        <w:rPr>
          <w:b/>
          <w:bCs/>
          <w:rPrChange w:id="383" w:author="Mateng Cheng" w:date="2024-05-24T01:51:00Z">
            <w:rPr/>
          </w:rPrChange>
        </w:rPr>
        <w:t>Fi</w:t>
      </w:r>
      <w:ins w:id="384" w:author="Mateng Cheng" w:date="2024-05-24T01:51:00Z">
        <w:r w:rsidR="00B33B94">
          <w:rPr>
            <w:b/>
            <w:bCs/>
          </w:rPr>
          <w:t>g</w:t>
        </w:r>
      </w:ins>
      <w:del w:id="385" w:author="Mateng Cheng" w:date="2024-05-24T01:51:00Z">
        <w:r w:rsidRPr="00B33B94" w:rsidDel="00B33B94">
          <w:rPr>
            <w:b/>
            <w:bCs/>
            <w:rPrChange w:id="386" w:author="Mateng Cheng" w:date="2024-05-24T01:51:00Z">
              <w:rPr/>
            </w:rPrChange>
          </w:rPr>
          <w:delText>gure</w:delText>
        </w:r>
      </w:del>
      <w:ins w:id="387" w:author="Mateng Cheng" w:date="2024-05-24T01:52:00Z">
        <w:r w:rsidR="00B33B94">
          <w:rPr>
            <w:b/>
            <w:bCs/>
          </w:rPr>
          <w:t>.</w:t>
        </w:r>
      </w:ins>
      <w:del w:id="388" w:author="Mateng Cheng" w:date="2024-05-24T01:51:00Z">
        <w:r w:rsidRPr="00B33B94" w:rsidDel="00B33B94">
          <w:rPr>
            <w:b/>
            <w:bCs/>
            <w:rPrChange w:id="389" w:author="Mateng Cheng" w:date="2024-05-24T01:51:00Z">
              <w:rPr/>
            </w:rPrChange>
          </w:rPr>
          <w:delText>:</w:delText>
        </w:r>
      </w:del>
      <w:r>
        <w:t xml:space="preserve"> </w:t>
      </w:r>
      <w:ins w:id="390" w:author="Mateng Cheng" w:date="2024-05-24T01:51:00Z">
        <w:r w:rsidR="00B33B94">
          <w:t>F</w:t>
        </w:r>
      </w:ins>
      <w:del w:id="391" w:author="Mateng Cheng" w:date="2024-05-24T01:51:00Z">
        <w:r w:rsidDel="00B33B94">
          <w:delText>f</w:delText>
        </w:r>
      </w:del>
      <w:r>
        <w:t>ragility curves for bridges</w:t>
      </w:r>
      <w:ins w:id="392" w:author="Mateng Cheng" w:date="2024-05-24T01:51:00Z">
        <w:r w:rsidR="00B33B94">
          <w:t xml:space="preserve"> and</w:t>
        </w:r>
      </w:ins>
      <w:del w:id="393" w:author="Mateng Cheng" w:date="2024-05-24T01:51:00Z">
        <w:r w:rsidDel="00B33B94">
          <w:delText>,</w:delText>
        </w:r>
      </w:del>
      <w:r>
        <w:t xml:space="preserve"> pipelines</w:t>
      </w:r>
      <w:del w:id="394" w:author="Mateng Cheng" w:date="2024-05-24T01:51:00Z">
        <w:r w:rsidDel="00B33B94">
          <w:delText>, etc.</w:delText>
        </w:r>
      </w:del>
    </w:p>
    <w:p w14:paraId="66043D55" w14:textId="77777777" w:rsidR="00DB55A1" w:rsidRDefault="00DB55A1"/>
    <w:p w14:paraId="4BB1C50A" w14:textId="77777777" w:rsidR="00DB55A1" w:rsidRDefault="00000000" w:rsidP="00242B46">
      <w:pPr>
        <w:outlineLvl w:val="1"/>
      </w:pPr>
      <w:r>
        <w:rPr>
          <w:b/>
          <w:bCs/>
        </w:rPr>
        <w:t>3.2 Hurricanes</w:t>
      </w:r>
      <w:r>
        <w:t>: as same as the section 3.1 for Hurricane here</w:t>
      </w:r>
    </w:p>
    <w:p w14:paraId="7DE0DE54" w14:textId="77777777" w:rsidR="00DB55A1" w:rsidRDefault="00DB55A1"/>
    <w:p w14:paraId="36BE4A95" w14:textId="77777777" w:rsidR="00DB55A1" w:rsidDel="00B33B94" w:rsidRDefault="00000000" w:rsidP="00242B46">
      <w:pPr>
        <w:outlineLvl w:val="1"/>
        <w:rPr>
          <w:del w:id="395" w:author="Mateng Cheng" w:date="2024-05-24T01:52:00Z"/>
          <w:b/>
          <w:bCs/>
        </w:rPr>
      </w:pPr>
      <w:r>
        <w:rPr>
          <w:b/>
          <w:bCs/>
        </w:rPr>
        <w:t>3.3 Floods</w:t>
      </w:r>
    </w:p>
    <w:p w14:paraId="3D3FF897" w14:textId="77777777" w:rsidR="00DB55A1" w:rsidRDefault="00DB55A1" w:rsidP="00B33B94">
      <w:pPr>
        <w:outlineLvl w:val="1"/>
        <w:rPr>
          <w:b/>
          <w:bCs/>
        </w:rPr>
        <w:pPrChange w:id="396" w:author="Mateng Cheng" w:date="2024-05-24T01:52:00Z">
          <w:pPr/>
        </w:pPrChange>
      </w:pPr>
    </w:p>
    <w:p w14:paraId="5A30971D" w14:textId="77777777" w:rsidR="00DB55A1" w:rsidRDefault="00000000" w:rsidP="00242B46">
      <w:pPr>
        <w:outlineLvl w:val="1"/>
        <w:rPr>
          <w:b/>
          <w:bCs/>
        </w:rPr>
      </w:pPr>
      <w:r>
        <w:rPr>
          <w:b/>
          <w:bCs/>
        </w:rPr>
        <w:t>3.4 Tornados</w:t>
      </w:r>
    </w:p>
    <w:p w14:paraId="152220B5" w14:textId="77777777" w:rsidR="00DB55A1" w:rsidRDefault="00000000" w:rsidP="00242B46">
      <w:pPr>
        <w:outlineLvl w:val="1"/>
        <w:rPr>
          <w:b/>
          <w:bCs/>
        </w:rPr>
      </w:pPr>
      <w:r>
        <w:rPr>
          <w:b/>
          <w:bCs/>
        </w:rPr>
        <w:t>3.5 Tsunamis</w:t>
      </w:r>
    </w:p>
    <w:p w14:paraId="594D8C2E" w14:textId="77777777" w:rsidR="00DB55A1" w:rsidRDefault="00000000">
      <w:pPr>
        <w:rPr>
          <w:bCs/>
        </w:rPr>
      </w:pPr>
      <w:commentRangeStart w:id="397"/>
      <w:proofErr w:type="spellStart"/>
      <w:r>
        <w:t>Satake</w:t>
      </w:r>
      <w:proofErr w:type="spellEnd"/>
      <w:r>
        <w:t xml:space="preserve"> (2014) investigates the 2004 Sumatra-Andaman earthquake which caused the worst tsunami disaster in countries around the Indian Ocean and find that the most effective method to reduce vulnerability is tsunami early warning systems. Additionally, tsunamis always cause extreme damage and casualty to the coastal community. Some studies investigate the probabilistic method and fragility curves which can quantitatively estimate the tsunami damage, while the models they chose do not provide a statistically analysis of the data. </w:t>
      </w:r>
      <w:proofErr w:type="spellStart"/>
      <w:r>
        <w:t>Charvet</w:t>
      </w:r>
      <w:proofErr w:type="spellEnd"/>
      <w:r>
        <w:t xml:space="preserve"> et al. (2014)</w:t>
      </w:r>
      <w:r>
        <w:rPr>
          <w:bCs/>
        </w:rPr>
        <w:t xml:space="preserve"> propose advanced statistical methods to model the building damage in the 2011 event under tsunami and show that tsunami flow depth alone is not good enough to predict the tsunami damage and debris impact is main contribution to non-structural damage. Moreover, </w:t>
      </w:r>
      <w:proofErr w:type="spellStart"/>
      <w:r>
        <w:t>Suppasri</w:t>
      </w:r>
      <w:proofErr w:type="spellEnd"/>
      <w:r>
        <w:t xml:space="preserve"> et al. (2015)</w:t>
      </w:r>
      <w:r>
        <w:rPr>
          <w:bCs/>
        </w:rPr>
        <w:t xml:space="preserve"> continue to develop 52 fragility curves based on data from the 2011 Tohoku-Oki tsunami and show that damage probability becomes higher along a ria coast due to higher velocities if the inundation depth is the same.</w:t>
      </w:r>
      <w:commentRangeEnd w:id="397"/>
      <w:r>
        <w:commentReference w:id="397"/>
      </w:r>
    </w:p>
    <w:p w14:paraId="335352CA" w14:textId="77777777" w:rsidR="00DB55A1" w:rsidRDefault="00000000">
      <w:pPr>
        <w:rPr>
          <w:bCs/>
        </w:rPr>
      </w:pPr>
      <w:r>
        <w:rPr>
          <w:bCs/>
        </w:rPr>
        <w:lastRenderedPageBreak/>
        <w:t>Some people (</w:t>
      </w:r>
      <w:proofErr w:type="spellStart"/>
      <w:r>
        <w:rPr>
          <w:bCs/>
        </w:rPr>
        <w:t>Alam</w:t>
      </w:r>
      <w:proofErr w:type="spellEnd"/>
      <w:r>
        <w:rPr>
          <w:bCs/>
        </w:rPr>
        <w:t xml:space="preserve"> et al. 2018; </w:t>
      </w:r>
      <w:proofErr w:type="spellStart"/>
      <w:r>
        <w:rPr>
          <w:bCs/>
        </w:rPr>
        <w:t>Attary</w:t>
      </w:r>
      <w:proofErr w:type="spellEnd"/>
      <w:r>
        <w:rPr>
          <w:bCs/>
        </w:rPr>
        <w:t xml:space="preserve"> et al. 2016; </w:t>
      </w:r>
      <w:proofErr w:type="spellStart"/>
      <w:r>
        <w:rPr>
          <w:bCs/>
        </w:rPr>
        <w:t>Petrone</w:t>
      </w:r>
      <w:proofErr w:type="spellEnd"/>
      <w:r>
        <w:rPr>
          <w:bCs/>
        </w:rPr>
        <w:t xml:space="preserve"> et al. 2017) investigate the analytical </w:t>
      </w:r>
      <w:commentRangeStart w:id="398"/>
      <w:r>
        <w:rPr>
          <w:bCs/>
        </w:rPr>
        <w:t xml:space="preserve">tsunami fragility function </w:t>
      </w:r>
      <w:commentRangeEnd w:id="398"/>
      <w:r>
        <w:rPr>
          <w:bCs/>
        </w:rPr>
        <w:commentReference w:id="398"/>
      </w:r>
      <w:r>
        <w:rPr>
          <w:bCs/>
        </w:rPr>
        <w:t xml:space="preserve">for far-field tsunamis. But only a few studies (Carey et al. 2019; </w:t>
      </w:r>
      <w:proofErr w:type="spellStart"/>
      <w:r>
        <w:rPr>
          <w:bCs/>
        </w:rPr>
        <w:t>Latcharote</w:t>
      </w:r>
      <w:proofErr w:type="spellEnd"/>
      <w:r>
        <w:rPr>
          <w:bCs/>
        </w:rPr>
        <w:t xml:space="preserve"> 2015; Park et al. 2012) consider the sequential earthquake shaking and tsunami inundation hazard. </w:t>
      </w:r>
      <w:proofErr w:type="spellStart"/>
      <w:r>
        <w:rPr>
          <w:bCs/>
        </w:rPr>
        <w:t>Alam</w:t>
      </w:r>
      <w:proofErr w:type="spellEnd"/>
      <w:r>
        <w:rPr>
          <w:bCs/>
        </w:rPr>
        <w:t xml:space="preserve"> et al. (2019) </w:t>
      </w:r>
      <w:r>
        <w:rPr>
          <w:rFonts w:hint="eastAsia"/>
          <w:bCs/>
        </w:rPr>
        <w:t>pro</w:t>
      </w:r>
      <w:r>
        <w:rPr>
          <w:bCs/>
        </w:rPr>
        <w:t xml:space="preserve">pose a probabilistic multi-hazard earthquake-tsunami fragility assessment framework. Reis et al. (2022) </w:t>
      </w:r>
      <w:r>
        <w:rPr>
          <w:rFonts w:hint="eastAsia"/>
          <w:bCs/>
        </w:rPr>
        <w:t>pro</w:t>
      </w:r>
      <w:r>
        <w:rPr>
          <w:bCs/>
        </w:rPr>
        <w:t>vide an integrated framework for the risk assessment of coastal structures under tsunami and earthquake hazards.</w:t>
      </w:r>
    </w:p>
    <w:p w14:paraId="5E0444BD" w14:textId="77777777" w:rsidR="00DB55A1" w:rsidRDefault="00DB55A1"/>
    <w:p w14:paraId="64CDFE78" w14:textId="77777777" w:rsidR="00DB55A1" w:rsidRDefault="00DB55A1"/>
    <w:p w14:paraId="4DA82C71" w14:textId="77777777" w:rsidR="00DB55A1" w:rsidRDefault="00DB55A1"/>
    <w:p w14:paraId="47BDC5A4" w14:textId="77777777" w:rsidR="00DB55A1" w:rsidRDefault="00DB55A1">
      <w:pPr>
        <w:pStyle w:val="ListParagraph"/>
        <w:ind w:left="360"/>
      </w:pPr>
    </w:p>
    <w:p w14:paraId="6D0C9ACB" w14:textId="77777777" w:rsidR="00DB55A1" w:rsidRDefault="00000000">
      <w:pPr>
        <w:pStyle w:val="Heading1"/>
        <w:numPr>
          <w:ilvl w:val="0"/>
          <w:numId w:val="1"/>
        </w:numPr>
        <w:ind w:left="357" w:hanging="357"/>
      </w:pPr>
      <w:r>
        <w:t xml:space="preserve">Consequences </w:t>
      </w:r>
    </w:p>
    <w:p w14:paraId="179B5615" w14:textId="77777777" w:rsidR="00DB55A1" w:rsidRDefault="00DB55A1"/>
    <w:p w14:paraId="3D423287" w14:textId="77777777" w:rsidR="00DB55A1" w:rsidRDefault="00000000">
      <w:r>
        <w:t xml:space="preserve">Paragraph 1. </w:t>
      </w:r>
      <w:r>
        <w:rPr>
          <w:highlight w:val="yellow"/>
        </w:rPr>
        <w:t>[600 – words long discussion on the consequences in the coastal communities due to various hazards. Discuss categorically by hazards and by buildings and infrastructures.].</w:t>
      </w:r>
    </w:p>
    <w:p w14:paraId="2F994926" w14:textId="77777777" w:rsidR="00DB55A1" w:rsidRDefault="00DB55A1"/>
    <w:p w14:paraId="2698040F" w14:textId="77777777" w:rsidR="00DB55A1" w:rsidRDefault="00000000">
      <w:r>
        <w:t xml:space="preserve">Paragraph 2. [600 word-long Discuss on the impact on critical and essential facilizes, </w:t>
      </w:r>
      <w:r>
        <w:rPr>
          <w:highlight w:val="yellow"/>
        </w:rPr>
        <w:t>Add figures wherever necessary</w:t>
      </w:r>
      <w:r>
        <w:t>]</w:t>
      </w:r>
    </w:p>
    <w:p w14:paraId="30E07157" w14:textId="77777777" w:rsidR="00DB55A1" w:rsidRDefault="00DB55A1"/>
    <w:p w14:paraId="2D68F1CB" w14:textId="77777777" w:rsidR="00DB55A1" w:rsidRDefault="00000000">
      <w:r>
        <w:t>Paraph 3: [</w:t>
      </w:r>
      <w:r>
        <w:rPr>
          <w:highlight w:val="yellow"/>
        </w:rPr>
        <w:t>Add a 500 words discussion on social consequences</w:t>
      </w:r>
      <w:r>
        <w:t>].</w:t>
      </w:r>
    </w:p>
    <w:p w14:paraId="2E10D4C2" w14:textId="77777777" w:rsidR="00DB55A1" w:rsidRDefault="00DB55A1"/>
    <w:p w14:paraId="56BEF26A" w14:textId="77777777" w:rsidR="00DB55A1" w:rsidRDefault="00000000">
      <w:pPr>
        <w:pStyle w:val="Heading1"/>
        <w:numPr>
          <w:ilvl w:val="0"/>
          <w:numId w:val="1"/>
        </w:numPr>
        <w:spacing w:line="360" w:lineRule="auto"/>
        <w:ind w:left="357" w:hanging="357"/>
        <w:jc w:val="both"/>
        <w:rPr>
          <w:color w:val="000000"/>
        </w:rPr>
      </w:pPr>
      <w:r>
        <w:rPr>
          <w:color w:val="000000"/>
        </w:rPr>
        <w:t>Risk Analysis</w:t>
      </w:r>
    </w:p>
    <w:p w14:paraId="7666A179" w14:textId="77777777" w:rsidR="00DB55A1" w:rsidRDefault="00000000">
      <w:pPr>
        <w:pStyle w:val="ListParagraph"/>
        <w:jc w:val="both"/>
      </w:pPr>
      <w:r>
        <w:t>This section should discussion on the literature on risk analysis. What are the approaches are applied for different hazards. How past risk analysis has been beneficial.</w:t>
      </w:r>
    </w:p>
    <w:p w14:paraId="5A4D9E69" w14:textId="77777777" w:rsidR="00DB55A1" w:rsidRDefault="00DB55A1">
      <w:pPr>
        <w:pStyle w:val="ListParagraph"/>
        <w:ind w:left="360"/>
      </w:pPr>
    </w:p>
    <w:p w14:paraId="6EC2FAEF" w14:textId="77777777" w:rsidR="00DB55A1" w:rsidRDefault="00DB55A1">
      <w:pPr>
        <w:jc w:val="both"/>
      </w:pPr>
    </w:p>
    <w:p w14:paraId="49218607" w14:textId="77777777" w:rsidR="00DB55A1" w:rsidRDefault="00DB55A1">
      <w:pPr>
        <w:jc w:val="both"/>
      </w:pPr>
    </w:p>
    <w:p w14:paraId="261FA744" w14:textId="77777777" w:rsidR="00DB55A1" w:rsidRDefault="00000000">
      <w:pPr>
        <w:pStyle w:val="Heading1"/>
        <w:spacing w:line="360" w:lineRule="auto"/>
        <w:jc w:val="both"/>
        <w:rPr>
          <w:color w:val="000000"/>
        </w:rPr>
      </w:pPr>
      <w:r>
        <w:rPr>
          <w:color w:val="000000"/>
        </w:rPr>
        <w:t>6. resilience analysis</w:t>
      </w:r>
    </w:p>
    <w:p w14:paraId="2760A4AF" w14:textId="77777777" w:rsidR="00DB55A1" w:rsidRDefault="00000000">
      <w:pPr>
        <w:rPr>
          <w:b/>
          <w:spacing w:val="15"/>
          <w:kern w:val="0"/>
          <w:highlight w:val="yellow"/>
        </w:rPr>
      </w:pPr>
      <w:r>
        <w:rPr>
          <w:highlight w:val="yellow"/>
        </w:rPr>
        <w:t>[Your goal is to provide what approaches has been applied to quantify resilience for coastal region categorically by different hazards] Your goal is not to represent what is resilience. Yes, you can briefly discuss on what is resilience but do not need unnecessary discussion on mathematical formula etc.]</w:t>
      </w:r>
    </w:p>
    <w:p w14:paraId="419AA444" w14:textId="77777777" w:rsidR="00DB55A1" w:rsidRDefault="00000000">
      <w:pPr>
        <w:pStyle w:val="Heading2"/>
        <w:spacing w:line="360" w:lineRule="auto"/>
        <w:jc w:val="both"/>
      </w:pPr>
      <w:r>
        <w:lastRenderedPageBreak/>
        <w:t>6.1 Introduction to quantify resilience</w:t>
      </w:r>
    </w:p>
    <w:p w14:paraId="649CA49C" w14:textId="77777777" w:rsidR="00DB55A1" w:rsidRDefault="00000000">
      <w:pPr>
        <w:jc w:val="both"/>
      </w:pPr>
      <w:r>
        <w:t xml:space="preserve">Resilience, as discussed briefly in the introduction, has many definitions. The discussion of the term resilience is not the main point in the paper. </w:t>
      </w:r>
      <w:proofErr w:type="spellStart"/>
      <w:r>
        <w:t>Koliou</w:t>
      </w:r>
      <w:proofErr w:type="spellEnd"/>
      <w:r>
        <w:t xml:space="preserve"> et al. (2020) listed the representative definitions of term resilience. In this paper, the term resilience of a system includes the immediate system state in the aftermath of a disruption and the recovery process to achieve a desirable system state which means the system restore its original state or a higher one if desired (</w:t>
      </w:r>
      <w:proofErr w:type="spellStart"/>
      <w:r>
        <w:t>Mieler</w:t>
      </w:r>
      <w:proofErr w:type="spellEnd"/>
      <w:r>
        <w:t xml:space="preserve"> et al. 2015; Sharma et al. 2018).</w:t>
      </w:r>
    </w:p>
    <w:p w14:paraId="6863E1B1" w14:textId="77777777" w:rsidR="00DB55A1" w:rsidRDefault="00000000">
      <w:pPr>
        <w:jc w:val="both"/>
      </w:pPr>
      <w:r>
        <w:t>Bruneau et al. (2003) first attempted to quantify the resilience of communities under seismic hazard. A Q(t) which is representative for the performance of system and can range from 0% to 100% has been introduced into a mathematical formulation and the resilience, R, is measured by the integral of the expected degradation in quality over time. Furthermore, the author proposed a well-known “4R” properties of resilience – Robustness, Redundancy, Resourcefulness, and Rapidity. However, the main problem of the measure is that only time is considered, and the recovery process is ignored so the formulation cannot distinguish different recovery curves.</w:t>
      </w:r>
    </w:p>
    <w:p w14:paraId="5AD62827" w14:textId="77777777" w:rsidR="00DB55A1" w:rsidRDefault="00DB55A1">
      <w:pPr>
        <w:jc w:val="both"/>
      </w:pPr>
    </w:p>
    <w:p w14:paraId="64CF4CBD" w14:textId="77777777" w:rsidR="00DB55A1" w:rsidRDefault="00000000">
      <w:pPr>
        <w:jc w:val="both"/>
      </w:pPr>
      <w:r>
        <w:t xml:space="preserve">Moreover, Chang &amp; </w:t>
      </w:r>
      <w:proofErr w:type="spellStart"/>
      <w:r>
        <w:t>Shinozuka</w:t>
      </w:r>
      <w:proofErr w:type="spellEnd"/>
      <w:r>
        <w:t xml:space="preserve"> (2004) express the Bruneau et al. formulation in terms of a succinct and probabilistic formulation. Then </w:t>
      </w:r>
      <w:proofErr w:type="spellStart"/>
      <w:r>
        <w:t>Cimellaro</w:t>
      </w:r>
      <w:proofErr w:type="spellEnd"/>
      <w:r>
        <w:t xml:space="preserve"> et al. (2005, 2010a, 2010b) modified the Bruneau et al. formulation with a consideration of intensity measures, response parameters, performance threshold, performance measures, losses and recovery time and propose a detailed case study on the application to a hospital facility. Furthermore, </w:t>
      </w:r>
      <w:proofErr w:type="spellStart"/>
      <w:r>
        <w:t>Tokgoz</w:t>
      </w:r>
      <w:proofErr w:type="spellEnd"/>
      <w:r>
        <w:t xml:space="preserve"> and Gheorghe (2013) modified and applied the framework to a residential building based on different hurricane categories. However, all of these contributions to quantify the resilience of a system are measured by a simple metric, which cannot fully characterize the recovery curves with different shapes and might not be able to distinguish among the different resilience levels (Sharma et al. 2018).</w:t>
      </w:r>
    </w:p>
    <w:p w14:paraId="7FBFD010" w14:textId="77777777" w:rsidR="00DB55A1" w:rsidRDefault="00000000">
      <w:pPr>
        <w:pStyle w:val="Heading2"/>
        <w:spacing w:line="360" w:lineRule="auto"/>
        <w:jc w:val="both"/>
      </w:pPr>
      <w:r>
        <w:lastRenderedPageBreak/>
        <w:t xml:space="preserve">6.2 A rigorous mathematical formulation </w:t>
      </w:r>
      <w:r>
        <w:tab/>
      </w:r>
      <w:r>
        <w:tab/>
      </w:r>
      <w:r>
        <w:tab/>
      </w:r>
      <w:r>
        <w:tab/>
      </w:r>
    </w:p>
    <w:p w14:paraId="7C9DFB1B" w14:textId="49B2FDAD" w:rsidR="00DB55A1" w:rsidRDefault="00C747BC">
      <w:pPr>
        <w:jc w:val="both"/>
      </w:pPr>
      <w:r>
        <w:rPr>
          <w:noProof/>
        </w:rPr>
        <w:drawing>
          <wp:anchor distT="0" distB="0" distL="114300" distR="114300" simplePos="0" relativeHeight="251665408" behindDoc="0" locked="0" layoutInCell="1" allowOverlap="1" wp14:anchorId="5DAE6AFA" wp14:editId="525823F3">
            <wp:simplePos x="0" y="0"/>
            <wp:positionH relativeFrom="column">
              <wp:posOffset>1151305</wp:posOffset>
            </wp:positionH>
            <wp:positionV relativeFrom="paragraph">
              <wp:posOffset>1448223</wp:posOffset>
            </wp:positionV>
            <wp:extent cx="3073400" cy="1896533"/>
            <wp:effectExtent l="0" t="0" r="0" b="0"/>
            <wp:wrapTopAndBottom/>
            <wp:docPr id="11780614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61405" name="Graphic 1178061405"/>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22080" t="21570" r="26208" b="33270"/>
                    <a:stretch/>
                  </pic:blipFill>
                  <pic:spPr bwMode="auto">
                    <a:xfrm>
                      <a:off x="0" y="0"/>
                      <a:ext cx="3073400" cy="1896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challenge in quantifying resilience includes five aspects (Sharma et al. 2018): (1) different definitions of the term “resilience”; (2) different codes and standards for performance goals; (3) metrics which can fully characterize the recovery curves with different shapes and can distinguish among the different resilience levels; (4) accuracy of the parametric functions; (5) adaptivity among different systems.</w:t>
      </w:r>
    </w:p>
    <w:p w14:paraId="392AC30D" w14:textId="5FBC29EA" w:rsidR="00C747BC" w:rsidRPr="00C747BC" w:rsidRDefault="00C747BC" w:rsidP="001B15A1">
      <w:pPr>
        <w:jc w:val="center"/>
      </w:pPr>
      <w:r w:rsidRPr="001B15A1">
        <w:rPr>
          <w:b/>
          <w:bCs/>
        </w:rPr>
        <w:t>Fig.</w:t>
      </w:r>
      <w:r>
        <w:rPr>
          <w:b/>
          <w:bCs/>
        </w:rPr>
        <w:t xml:space="preserve"> </w:t>
      </w:r>
      <w:r>
        <w:t>A typical recovery process with multi-parallel recovery curve</w:t>
      </w:r>
    </w:p>
    <w:p w14:paraId="53B74068" w14:textId="4F84F299" w:rsidR="00DB55A1" w:rsidRDefault="00DB55A1">
      <w:pPr>
        <w:jc w:val="both"/>
      </w:pPr>
    </w:p>
    <w:p w14:paraId="7150C13A" w14:textId="5B0E2453" w:rsidR="00DB55A1" w:rsidDel="00B33B94" w:rsidRDefault="00000000">
      <w:pPr>
        <w:jc w:val="both"/>
        <w:rPr>
          <w:del w:id="399" w:author="Mateng Cheng" w:date="2024-05-24T01:53:00Z"/>
        </w:rPr>
      </w:pPr>
      <w:r>
        <w:t>As we mentioned above, a typical mathematical formulation for resilience with a single metric cannot provide fully information about the recovery process. A recovery process includes the time when an external shock occurs on a system, the system losing its functionality – partial or complete, and the system restoring to its original functionality or a higher one, if desired (Sharma et al. 2018). The recovery curve of a system represents the change of functionality of the system over the recovery time and can be continuous, discrete, or piecewise continuous. Moreover, the recovery curve should provide a fully information for its resilience if properly defined.</w:t>
      </w:r>
    </w:p>
    <w:p w14:paraId="2DFB919D" w14:textId="77777777" w:rsidR="00B33B94" w:rsidRDefault="00B33B94">
      <w:pPr>
        <w:jc w:val="both"/>
        <w:rPr>
          <w:ins w:id="400" w:author="Mateng Cheng" w:date="2024-05-24T01:53:00Z"/>
          <w:highlight w:val="yellow"/>
        </w:rPr>
      </w:pPr>
    </w:p>
    <w:p w14:paraId="27E73613" w14:textId="489461F6" w:rsidR="005E330D" w:rsidDel="00B33B94" w:rsidRDefault="005E330D">
      <w:pPr>
        <w:jc w:val="both"/>
        <w:rPr>
          <w:del w:id="401" w:author="Mateng Cheng" w:date="2024-05-24T01:53:00Z"/>
          <w:highlight w:val="yellow"/>
        </w:rPr>
      </w:pPr>
    </w:p>
    <w:p w14:paraId="4211B326" w14:textId="56BF719A" w:rsidR="00DB55A1" w:rsidDel="00B33B94" w:rsidRDefault="00DB55A1">
      <w:pPr>
        <w:jc w:val="both"/>
        <w:rPr>
          <w:del w:id="402" w:author="Mateng Cheng" w:date="2024-05-24T01:53:00Z"/>
          <w:highlight w:val="yellow"/>
        </w:rPr>
      </w:pPr>
    </w:p>
    <w:p w14:paraId="32A8A0BD" w14:textId="77777777" w:rsidR="005E330D" w:rsidRDefault="005E330D">
      <w:pPr>
        <w:jc w:val="both"/>
      </w:pPr>
    </w:p>
    <w:p w14:paraId="0951488F" w14:textId="4DCC5368" w:rsidR="00DB55A1" w:rsidRDefault="00000000">
      <w:pPr>
        <w:jc w:val="both"/>
        <w:rPr>
          <w:iCs/>
        </w:rPr>
      </w:pPr>
      <w:r>
        <w:t xml:space="preserve">Sharma et al. (2018) proposed a mathematical formulation and resilience metrics which have a set of partial descriptors of the recovery curves. The recovery curve is termed as the </w:t>
      </w:r>
      <w:r>
        <w:rPr>
          <w:i/>
          <w:iCs/>
        </w:rPr>
        <w:t xml:space="preserve">Cumulative Resilience Function </w:t>
      </w:r>
      <w:r>
        <w:t>(</w:t>
      </w:r>
      <w:proofErr w:type="spellStart"/>
      <w:r>
        <w:t>CRF</w:t>
      </w:r>
      <w:proofErr w:type="spellEnd"/>
      <w:r>
        <w:t xml:space="preserve">) which is analogous to probability theory. If </w:t>
      </w:r>
      <w:proofErr w:type="spellStart"/>
      <w:r>
        <w:t>CRF</w:t>
      </w:r>
      <w:proofErr w:type="spellEnd"/>
      <w:r>
        <w:t xml:space="preserve"> is a continuous function of time, the derivative of the </w:t>
      </w:r>
      <w:proofErr w:type="spellStart"/>
      <w:r>
        <w:t>CRF</w:t>
      </w:r>
      <w:proofErr w:type="spellEnd"/>
      <w:r>
        <w:t xml:space="preserve"> is termed as </w:t>
      </w:r>
      <w:r>
        <w:rPr>
          <w:i/>
          <w:iCs/>
        </w:rPr>
        <w:t>Resilience density function</w:t>
      </w:r>
      <w:r>
        <w:t xml:space="preserve"> (RDF) and if </w:t>
      </w:r>
      <w:proofErr w:type="spellStart"/>
      <w:r>
        <w:t>CRF</w:t>
      </w:r>
      <w:proofErr w:type="spellEnd"/>
      <w:r>
        <w:t xml:space="preserve"> is a step function, a </w:t>
      </w:r>
      <w:r>
        <w:rPr>
          <w:i/>
        </w:rPr>
        <w:t xml:space="preserve">Resilience mass function </w:t>
      </w:r>
      <w:r>
        <w:rPr>
          <w:iCs/>
        </w:rPr>
        <w:t xml:space="preserve">has been defined. A significant advantage of the definition of these formulations Is that any types of recovery curves and multiple disruptions can </w:t>
      </w:r>
      <w:r>
        <w:rPr>
          <w:iCs/>
        </w:rPr>
        <w:lastRenderedPageBreak/>
        <w:t>be modeled in theory. Hence, a complete information about the residual state, the recovery process and its resilience can be captured.</w:t>
      </w:r>
    </w:p>
    <w:p w14:paraId="0E595E8F" w14:textId="77777777" w:rsidR="00DB55A1" w:rsidRDefault="00DB55A1">
      <w:pPr>
        <w:jc w:val="both"/>
        <w:rPr>
          <w:iCs/>
        </w:rPr>
      </w:pPr>
    </w:p>
    <w:p w14:paraId="158D47CD" w14:textId="77777777" w:rsidR="00DB55A1" w:rsidRDefault="00000000">
      <w:pPr>
        <w:jc w:val="both"/>
        <w:rPr>
          <w:iCs/>
        </w:rPr>
      </w:pPr>
      <w:r>
        <w:rPr>
          <w:iCs/>
        </w:rPr>
        <w:t xml:space="preserve">A set of partial descriptors are defined includes: (1) </w:t>
      </w:r>
      <w:r>
        <w:rPr>
          <w:i/>
        </w:rPr>
        <w:t>Resilience Disparity</w:t>
      </w:r>
      <w:r>
        <w:rPr>
          <w:iCs/>
        </w:rPr>
        <w:t xml:space="preserve">: to capture the degree of disparity between any pairs of recovery curves; (2) </w:t>
      </w:r>
      <w:r>
        <w:rPr>
          <w:i/>
        </w:rPr>
        <w:t>Center of Resilience</w:t>
      </w:r>
      <w:r>
        <w:rPr>
          <w:iCs/>
        </w:rPr>
        <w:t xml:space="preserve">: to define the central measures of resilience; (3) </w:t>
      </w:r>
      <w:r>
        <w:rPr>
          <w:i/>
        </w:rPr>
        <w:t>Resilience Bandwidth</w:t>
      </w:r>
      <w:r>
        <w:rPr>
          <w:iCs/>
        </w:rPr>
        <w:t xml:space="preserve">: capture the dispersion; (4) </w:t>
      </w:r>
      <w:r>
        <w:rPr>
          <w:i/>
        </w:rPr>
        <w:t>Resilience Skewness</w:t>
      </w:r>
      <w:r>
        <w:rPr>
          <w:iCs/>
        </w:rPr>
        <w:t xml:space="preserve">: to determines the degree of asymmetry of the recovery with respect to the Center of Resilience. By using the combination of these partial descriptors, the difference between the recovery curves can be completely captured such as the pair </w:t>
      </w:r>
      <w:r>
        <w:rPr>
          <w:i/>
        </w:rPr>
        <w:t>of Center of Resilience</w:t>
      </w:r>
      <w:r>
        <w:rPr>
          <w:iCs/>
        </w:rPr>
        <w:t xml:space="preserve"> and </w:t>
      </w:r>
      <w:r>
        <w:rPr>
          <w:i/>
        </w:rPr>
        <w:t xml:space="preserve">Resilience Bandwidth. </w:t>
      </w:r>
    </w:p>
    <w:p w14:paraId="6808519F" w14:textId="77777777" w:rsidR="00DB55A1" w:rsidRDefault="00DB55A1">
      <w:pPr>
        <w:jc w:val="both"/>
      </w:pPr>
    </w:p>
    <w:p w14:paraId="22302BE9" w14:textId="77777777" w:rsidR="00DB55A1" w:rsidRDefault="00000000">
      <w:pPr>
        <w:jc w:val="both"/>
      </w:pPr>
      <w:r>
        <w:t>The phases of the recovery process and their role in resilience quantification will be discussed in the recovery process section in the section 7.</w:t>
      </w:r>
    </w:p>
    <w:p w14:paraId="2D1159BF" w14:textId="77777777" w:rsidR="00DB55A1" w:rsidRDefault="00DB55A1"/>
    <w:p w14:paraId="0DACAE89" w14:textId="77777777" w:rsidR="00DB55A1" w:rsidRDefault="00000000">
      <w:pPr>
        <w:pStyle w:val="Heading1"/>
        <w:spacing w:line="360" w:lineRule="auto"/>
        <w:rPr>
          <w:color w:val="000000"/>
        </w:rPr>
      </w:pPr>
      <w:r>
        <w:rPr>
          <w:color w:val="000000"/>
        </w:rPr>
        <w:t>7. Recovery and Restoration</w:t>
      </w:r>
    </w:p>
    <w:p w14:paraId="34B06F73" w14:textId="77777777" w:rsidR="00DB55A1" w:rsidRDefault="00000000">
      <w:pPr>
        <w:pStyle w:val="Heading2"/>
        <w:spacing w:line="360" w:lineRule="auto"/>
        <w:rPr>
          <w:b w:val="0"/>
          <w:bCs/>
        </w:rPr>
      </w:pPr>
      <w:r>
        <w:t xml:space="preserve">7.1 Housing recovery: </w:t>
      </w:r>
      <w:r>
        <w:rPr>
          <w:b w:val="0"/>
          <w:bCs/>
        </w:rPr>
        <w:t>1000 words -</w:t>
      </w:r>
      <w:r>
        <w:t xml:space="preserve"> </w:t>
      </w:r>
      <w:r>
        <w:rPr>
          <w:b w:val="0"/>
          <w:bCs/>
          <w:highlight w:val="yellow"/>
        </w:rPr>
        <w:t>discuss recovery of residential buildings and households after hazards. What is the public assistance available for recovery, who are being mostly affected.</w:t>
      </w:r>
    </w:p>
    <w:p w14:paraId="6FB052A9" w14:textId="77777777" w:rsidR="00DB55A1" w:rsidRDefault="00000000">
      <w:pPr>
        <w:jc w:val="both"/>
      </w:pPr>
      <w:r>
        <w:t xml:space="preserve">Natural disasters such as Hurricanes often </w:t>
      </w:r>
      <w:r>
        <w:rPr>
          <w:rFonts w:hint="eastAsia"/>
        </w:rPr>
        <w:t>cause</w:t>
      </w:r>
      <w:r>
        <w:t xml:space="preserve"> severe damage to the coastal community. And the first step to long-term recovery is to re-establish housing (Peacock et al. 2018). For last decades, peoples in the United States mainly relies on the combination of private insurance and limited government assistance to rebuild their houses after the disasters (</w:t>
      </w:r>
      <w:proofErr w:type="spellStart"/>
      <w:r>
        <w:t>Comerio</w:t>
      </w:r>
      <w:proofErr w:type="spellEnd"/>
      <w:r>
        <w:t xml:space="preserve"> 1997). And numerous past cases have highlighted the necessity of extensive personal, public and governmental spending for housing recovery (</w:t>
      </w:r>
      <w:proofErr w:type="spellStart"/>
      <w:r>
        <w:t>Sutley</w:t>
      </w:r>
      <w:proofErr w:type="spellEnd"/>
      <w:r>
        <w:t xml:space="preserve"> and </w:t>
      </w:r>
      <w:proofErr w:type="spellStart"/>
      <w:r>
        <w:t>Hamideh</w:t>
      </w:r>
      <w:proofErr w:type="spellEnd"/>
      <w:r>
        <w:t xml:space="preserve"> 2018). In 1994 Northridge earthquake, there are about 60,000 housing units were severely damaged and the total economic loss was 20 billion dollars (</w:t>
      </w:r>
      <w:proofErr w:type="spellStart"/>
      <w:r>
        <w:t>Comerio</w:t>
      </w:r>
      <w:proofErr w:type="spellEnd"/>
      <w:r>
        <w:t xml:space="preserve"> 1997). Hence, housing recovery is very essential to the community recovery process (Bolin and Stanford 1991). </w:t>
      </w:r>
    </w:p>
    <w:p w14:paraId="5A600CF6" w14:textId="77777777" w:rsidR="00DB55A1" w:rsidRDefault="00000000">
      <w:pPr>
        <w:jc w:val="both"/>
      </w:pPr>
      <w:proofErr w:type="spellStart"/>
      <w:r>
        <w:t>Khajehei</w:t>
      </w:r>
      <w:proofErr w:type="spellEnd"/>
      <w:r>
        <w:t xml:space="preserve"> and </w:t>
      </w:r>
      <w:proofErr w:type="spellStart"/>
      <w:r>
        <w:t>Hamideh</w:t>
      </w:r>
      <w:proofErr w:type="spellEnd"/>
      <w:r>
        <w:t xml:space="preserve"> (2023) investigate Lumberton caused by Hurricane Matthew in 2016 and find the challenges of housing recovery. One is that public housing residents have higher vulnerability because of the old structures, poverty, race and housing tenure. Another is lack</w:t>
      </w:r>
      <w:r>
        <w:rPr>
          <w:rFonts w:hint="eastAsia"/>
        </w:rPr>
        <w:t>i</w:t>
      </w:r>
      <w:r>
        <w:t xml:space="preserve">ng transparency of housing recovery policies which delays in completing the recovery process. </w:t>
      </w:r>
      <w:r>
        <w:lastRenderedPageBreak/>
        <w:t>Furthermore, the destruction and reduction in the number of public housing units led to the long-term displacement of numerous families.</w:t>
      </w:r>
    </w:p>
    <w:p w14:paraId="31DE250A" w14:textId="77777777" w:rsidR="00DB55A1" w:rsidRDefault="00000000">
      <w:pPr>
        <w:jc w:val="both"/>
      </w:pPr>
      <w:proofErr w:type="spellStart"/>
      <w:r>
        <w:t>Safapour</w:t>
      </w:r>
      <w:proofErr w:type="spellEnd"/>
      <w:r>
        <w:t xml:space="preserve"> et al. (2021) study 209 peer-reviewed articles and identify sixty-nine challenges of post-disaster recovery. The main five categories of them are management and coordination, resources, social and cultural, physical and territorial, and legal. The authors find that ineffective management and coordination was </w:t>
      </w:r>
      <w:r>
        <w:rPr>
          <w:rFonts w:hint="eastAsia"/>
        </w:rPr>
        <w:t>w</w:t>
      </w:r>
      <w:r>
        <w:t>idespread existence in most papers and cause the duplications, errors and mistakes during the housing recovery. Also, insufficient financial resources can be another major challenge which lead to serious time delays in the housing recovery process.</w:t>
      </w:r>
    </w:p>
    <w:p w14:paraId="323FCB26" w14:textId="77777777" w:rsidR="00DB55A1" w:rsidRDefault="00DB55A1">
      <w:pPr>
        <w:jc w:val="both"/>
      </w:pPr>
    </w:p>
    <w:p w14:paraId="54613477" w14:textId="77777777" w:rsidR="00DB55A1" w:rsidRDefault="00000000">
      <w:pPr>
        <w:jc w:val="both"/>
      </w:pPr>
      <w:r>
        <w:t>The process of housing recovery can be divided into several stages (</w:t>
      </w:r>
      <w:proofErr w:type="spellStart"/>
      <w:r>
        <w:t>Sutley</w:t>
      </w:r>
      <w:proofErr w:type="spellEnd"/>
      <w:r>
        <w:t xml:space="preserve"> and </w:t>
      </w:r>
      <w:proofErr w:type="spellStart"/>
      <w:r>
        <w:t>Hamideh</w:t>
      </w:r>
      <w:proofErr w:type="spellEnd"/>
      <w:r>
        <w:t xml:space="preserve"> 2018). </w:t>
      </w:r>
      <w:proofErr w:type="spellStart"/>
      <w:r>
        <w:t>Quarantelli</w:t>
      </w:r>
      <w:proofErr w:type="spellEnd"/>
      <w:r>
        <w:t xml:space="preserve"> (1985) divide it into four stages including emergency shelter, temporary shelter, temporary housing, and long-term housing. El-Anwar (2010) proposed temporary housing solutions which includes economic, environmental, social and public safety impacts on the community and set up a single-objective optimization problem by maximizing the net social benefit. Also, El-Anwar (2010a, b) developed indices which could measure different kinds of aspects for the social benefits, for instance, housing locations, housing quality, and housing delivery time. Furthermore, El-Anwar (2013) </w:t>
      </w:r>
    </w:p>
    <w:p w14:paraId="302693E5" w14:textId="77777777" w:rsidR="00DB55A1" w:rsidRDefault="00DB55A1"/>
    <w:p w14:paraId="530489CA" w14:textId="77777777" w:rsidR="00DB55A1" w:rsidRDefault="00000000" w:rsidP="00242B46">
      <w:pPr>
        <w:outlineLvl w:val="1"/>
      </w:pPr>
      <w:r>
        <w:rPr>
          <w:b/>
          <w:bCs/>
        </w:rPr>
        <w:t>7.2</w:t>
      </w:r>
      <w:r>
        <w:t xml:space="preserve"> </w:t>
      </w:r>
      <w:r>
        <w:rPr>
          <w:b/>
          <w:bCs/>
        </w:rPr>
        <w:t>Infrastructure Recovery:</w:t>
      </w:r>
      <w:r>
        <w:t xml:space="preserve"> 500 words – discuss recovery of damaged pipelines, bridges, electrical network, road network due to various hazards in coastal region.</w:t>
      </w:r>
    </w:p>
    <w:p w14:paraId="7026DCCD" w14:textId="77777777" w:rsidR="00DB55A1" w:rsidRDefault="00DB55A1"/>
    <w:p w14:paraId="1DF19D2F" w14:textId="77777777" w:rsidR="00DB55A1" w:rsidRDefault="00000000">
      <w:r>
        <w:t>[</w:t>
      </w:r>
      <w:r>
        <w:rPr>
          <w:highlight w:val="yellow"/>
        </w:rPr>
        <w:t>Cut and paste following paragraph/sentences wherever applicable into previous sections</w:t>
      </w:r>
      <w:r>
        <w:t>]</w:t>
      </w:r>
    </w:p>
    <w:p w14:paraId="5927DF87" w14:textId="77777777" w:rsidR="00DB55A1" w:rsidRDefault="00DB55A1"/>
    <w:p w14:paraId="69B71482" w14:textId="77777777" w:rsidR="00DB55A1" w:rsidRDefault="00000000">
      <w:pPr>
        <w:jc w:val="both"/>
        <w:rPr>
          <w:bCs/>
        </w:rPr>
      </w:pPr>
      <w:r>
        <w:t>Clark et al. (2022)</w:t>
      </w:r>
      <w:r>
        <w:rPr>
          <w:bCs/>
        </w:rPr>
        <w:t xml:space="preserve"> investigates the impacts of economic factors on recovery for hurricane resilience considering wind and storm surge hazards.  Their study provides a framework for improved hurricane recovery and resilience of single-family residential homes and the model was validated by using the data from Hurricane Sandy in 2012. At community level, in order to get a high-resolution fragility function under flood hazard, </w:t>
      </w:r>
      <w:proofErr w:type="spellStart"/>
      <w:r>
        <w:t>Nofal</w:t>
      </w:r>
      <w:proofErr w:type="spellEnd"/>
      <w:r>
        <w:t xml:space="preserve"> and van de Lindt (2020)</w:t>
      </w:r>
      <w:r>
        <w:rPr>
          <w:bCs/>
        </w:rPr>
        <w:t xml:space="preserve"> develop a method to model building fragility and loss functions under flood hazards considering not only flood depth, but also flood duration. They used 15 building archetypes to predict damage and functionality which can give recommendations to improve community resilience. Also, with consideration to </w:t>
      </w:r>
      <w:r>
        <w:rPr>
          <w:bCs/>
        </w:rPr>
        <w:lastRenderedPageBreak/>
        <w:t xml:space="preserve">climate change, </w:t>
      </w:r>
      <w:proofErr w:type="spellStart"/>
      <w:r>
        <w:t>Hemmati</w:t>
      </w:r>
      <w:proofErr w:type="spellEnd"/>
      <w:r>
        <w:t xml:space="preserve"> et al. (2020, 2021)</w:t>
      </w:r>
      <w:r>
        <w:rPr>
          <w:bCs/>
        </w:rPr>
        <w:t xml:space="preserve"> do research on the impact of urban growth subjecting to flood risk and explore quantitative measures of flood impact in order to achieve resilience goals.  The climate change effect on flood risk becomes an essential factor of effective flood risk management. In the paper, the author provides the methodology of exposure and risk assessment and hazard assessment and gives some strategies for how to plan for a more resilient communities under flood risk.</w:t>
      </w:r>
    </w:p>
    <w:p w14:paraId="2F9AB098" w14:textId="77777777" w:rsidR="00DB55A1" w:rsidRDefault="00DB55A1">
      <w:pPr>
        <w:jc w:val="both"/>
      </w:pPr>
    </w:p>
    <w:p w14:paraId="5C758A3D" w14:textId="77777777" w:rsidR="00DB55A1" w:rsidRDefault="00000000">
      <w:pPr>
        <w:jc w:val="both"/>
      </w:pPr>
      <w:proofErr w:type="spellStart"/>
      <w:r>
        <w:t>Contento</w:t>
      </w:r>
      <w:proofErr w:type="spellEnd"/>
      <w:r>
        <w:t xml:space="preserve"> et al. (2020)</w:t>
      </w:r>
      <w:r>
        <w:rPr>
          <w:bCs/>
        </w:rPr>
        <w:t xml:space="preserve"> </w:t>
      </w:r>
      <w:r>
        <w:rPr>
          <w:rFonts w:hint="eastAsia"/>
          <w:bCs/>
        </w:rPr>
        <w:t>pro</w:t>
      </w:r>
      <w:r>
        <w:rPr>
          <w:bCs/>
        </w:rPr>
        <w:t>pose a probabilistic formulation to predict storm surge considering climate change and a combination of a logistic model and a non-stationary random field is used. The advantage of the model is that it can be trained using at the same time data form high-fidelity simulations and historical records. Also, the proposed formulation can be used to predict storm surge heights as consideration of climate change effects which can be applicable to coastal area with high-fidelity simulations. However, the predictions of water depth may be low accuracy because the models do not consider local geographical features.</w:t>
      </w:r>
    </w:p>
    <w:p w14:paraId="244529E4" w14:textId="77777777" w:rsidR="00DB55A1" w:rsidRDefault="00000000">
      <w:pPr>
        <w:jc w:val="both"/>
      </w:pPr>
      <w:r>
        <w:rPr>
          <w:rFonts w:hint="eastAsia"/>
          <w:bCs/>
        </w:rPr>
        <w:t>A</w:t>
      </w:r>
      <w:r>
        <w:rPr>
          <w:bCs/>
        </w:rPr>
        <w:t xml:space="preserve">nother key factor to flood vulnerability is how to model hurricane waves and storm surge.  </w:t>
      </w:r>
    </w:p>
    <w:p w14:paraId="0C64E09B" w14:textId="77777777" w:rsidR="00DB55A1" w:rsidRDefault="00000000">
      <w:pPr>
        <w:jc w:val="both"/>
        <w:rPr>
          <w:bCs/>
        </w:rPr>
      </w:pPr>
      <w:r>
        <w:t>Dietrich et al. (2011)</w:t>
      </w:r>
      <w:r>
        <w:rPr>
          <w:bCs/>
        </w:rPr>
        <w:t xml:space="preserve"> uses a tightly coupled SWAN + </w:t>
      </w:r>
      <w:proofErr w:type="spellStart"/>
      <w:r>
        <w:rPr>
          <w:bCs/>
        </w:rPr>
        <w:t>ADCIRC</w:t>
      </w:r>
      <w:proofErr w:type="spellEnd"/>
      <w:r>
        <w:rPr>
          <w:bCs/>
        </w:rPr>
        <w:t xml:space="preserve"> model to simulate hurricane waves and storm surge. </w:t>
      </w:r>
      <w:proofErr w:type="spellStart"/>
      <w:r>
        <w:t>Tomiczek</w:t>
      </w:r>
      <w:proofErr w:type="spellEnd"/>
      <w:r>
        <w:t xml:space="preserve"> et al. (2014)</w:t>
      </w:r>
      <w:r>
        <w:rPr>
          <w:bCs/>
        </w:rPr>
        <w:t xml:space="preserve"> investigate the collapse limit state under wave and surge during hurricane hazard. For wave and surge modeling, the author also uses the combined </w:t>
      </w:r>
      <w:proofErr w:type="spellStart"/>
      <w:r>
        <w:rPr>
          <w:bCs/>
        </w:rPr>
        <w:t>SWAN+ADCIRC</w:t>
      </w:r>
      <w:proofErr w:type="spellEnd"/>
      <w:r>
        <w:rPr>
          <w:bCs/>
        </w:rPr>
        <w:t xml:space="preserve"> wave and circulation model. However, the author considers the fragility from environmental data and fragility using modified slamming force. The model provides correlation with observed patterns of survival and destruction. </w:t>
      </w:r>
      <w:proofErr w:type="spellStart"/>
      <w:r>
        <w:t>Baradaranshoraka</w:t>
      </w:r>
      <w:proofErr w:type="spellEnd"/>
      <w:r>
        <w:t xml:space="preserve"> et al. (2017) propose a methodology to model hurricane-induced surge and compare it with hurricane wind and water model. Ding et al. (2016)</w:t>
      </w:r>
      <w:r>
        <w:rPr>
          <w:bCs/>
        </w:rPr>
        <w:t xml:space="preserve"> propose an integrated coastal and ocean process model for storm surge and waves. </w:t>
      </w:r>
      <w:proofErr w:type="spellStart"/>
      <w:r>
        <w:t>Nofal</w:t>
      </w:r>
      <w:proofErr w:type="spellEnd"/>
      <w:r>
        <w:t xml:space="preserve"> et al. (2021)</w:t>
      </w:r>
      <w:r>
        <w:rPr>
          <w:bCs/>
        </w:rPr>
        <w:t xml:space="preserve"> presents a model to predict damage considering wave and storm surge at the building level and combine them with flood fragilities for the component level.</w:t>
      </w:r>
    </w:p>
    <w:p w14:paraId="15094672" w14:textId="77777777" w:rsidR="00DB55A1" w:rsidRDefault="00DB55A1">
      <w:pPr>
        <w:jc w:val="both"/>
        <w:rPr>
          <w:bCs/>
        </w:rPr>
      </w:pPr>
    </w:p>
    <w:p w14:paraId="1FE0365E" w14:textId="77777777" w:rsidR="00DB55A1" w:rsidRDefault="00000000">
      <w:pPr>
        <w:jc w:val="both"/>
      </w:pPr>
      <w:proofErr w:type="spellStart"/>
      <w:r>
        <w:t>Masoomi</w:t>
      </w:r>
      <w:proofErr w:type="spellEnd"/>
      <w:r>
        <w:t xml:space="preserve"> et al. (2019)</w:t>
      </w:r>
      <w:r>
        <w:rPr>
          <w:bCs/>
        </w:rPr>
        <w:t xml:space="preserve"> develop a method to predict hurricane-induced surge and waves as well as winds for wood residential buildings. </w:t>
      </w:r>
      <w:r>
        <w:t>Do et al. (2016, 2020)</w:t>
      </w:r>
      <w:r>
        <w:rPr>
          <w:bCs/>
        </w:rPr>
        <w:t xml:space="preserve"> propose a performance-based design methodology for inundated elevated coastal structures under hurricane surge and waves. </w:t>
      </w:r>
    </w:p>
    <w:p w14:paraId="77927B67" w14:textId="77777777" w:rsidR="00DB55A1" w:rsidRDefault="00DB55A1"/>
    <w:p w14:paraId="499514A8" w14:textId="77777777" w:rsidR="00DB55A1" w:rsidRDefault="00000000">
      <w:pPr>
        <w:pStyle w:val="Heading1"/>
        <w:spacing w:line="360" w:lineRule="auto"/>
        <w:rPr>
          <w:color w:val="000000"/>
        </w:rPr>
      </w:pPr>
      <w:r>
        <w:rPr>
          <w:color w:val="000000"/>
        </w:rPr>
        <w:lastRenderedPageBreak/>
        <w:t xml:space="preserve">8. </w:t>
      </w:r>
      <w:commentRangeStart w:id="403"/>
      <w:r>
        <w:rPr>
          <w:color w:val="000000"/>
        </w:rPr>
        <w:t>conclusions and future directions</w:t>
      </w:r>
      <w:commentRangeEnd w:id="403"/>
      <w:r>
        <w:rPr>
          <w:rStyle w:val="CommentReference"/>
          <w:b w:val="0"/>
          <w:bCs w:val="0"/>
          <w:caps w:val="0"/>
          <w:color w:val="auto"/>
          <w:spacing w:val="0"/>
          <w:kern w:val="2"/>
        </w:rPr>
        <w:commentReference w:id="403"/>
      </w:r>
    </w:p>
    <w:p w14:paraId="5C90F741" w14:textId="77777777" w:rsidR="00DB55A1" w:rsidRDefault="00DB55A1"/>
    <w:p w14:paraId="406A61BD" w14:textId="77777777" w:rsidR="00DB55A1" w:rsidRDefault="00000000" w:rsidP="00242B46">
      <w:pPr>
        <w:jc w:val="both"/>
        <w:outlineLvl w:val="1"/>
        <w:rPr>
          <w:b/>
          <w:i/>
        </w:rPr>
      </w:pPr>
      <w:r>
        <w:rPr>
          <w:b/>
          <w:i/>
        </w:rPr>
        <w:t>Comprehensive models and multi-hazards</w:t>
      </w:r>
    </w:p>
    <w:p w14:paraId="4C34636E" w14:textId="77777777" w:rsidR="00DB55A1" w:rsidRDefault="00000000">
      <w:pPr>
        <w:jc w:val="both"/>
      </w:pPr>
      <w:r>
        <w:t xml:space="preserve">Most studies now focus on one hazard and use simplified models to simulate the fragility of structures. For instance, Guo uses an integrated Holland model for wind field simulation; </w:t>
      </w:r>
      <w:proofErr w:type="spellStart"/>
      <w:r>
        <w:t>Cimellaro</w:t>
      </w:r>
      <w:proofErr w:type="spellEnd"/>
      <w:r>
        <w:t xml:space="preserve"> et al. (2010a, b) develops an equation for hurricane resilience; </w:t>
      </w:r>
      <w:proofErr w:type="spellStart"/>
      <w:r>
        <w:t>Nofal</w:t>
      </w:r>
      <w:proofErr w:type="spellEnd"/>
      <w:r>
        <w:t xml:space="preserve"> et al. (2020) develops a high-resolution methodology by using Monte Carlo simulation for flood hazards under hurricanes.</w:t>
      </w:r>
    </w:p>
    <w:p w14:paraId="10D74FA7" w14:textId="77777777" w:rsidR="00DB55A1" w:rsidRDefault="00DB55A1">
      <w:pPr>
        <w:jc w:val="both"/>
      </w:pPr>
    </w:p>
    <w:p w14:paraId="2F17613B" w14:textId="77777777" w:rsidR="00DB55A1" w:rsidRDefault="00000000">
      <w:pPr>
        <w:jc w:val="both"/>
      </w:pPr>
      <w:r>
        <w:t xml:space="preserve">However, when a hurricane happens, storm surges, floods, strong wind, and rain are always concomitant. So, in order to simulate the real hurricane hazards in a high resolution, multi-hazard simulation should be considered. </w:t>
      </w:r>
    </w:p>
    <w:p w14:paraId="2EF9EAAD" w14:textId="77777777" w:rsidR="00DB55A1" w:rsidRDefault="00DB55A1">
      <w:pPr>
        <w:jc w:val="both"/>
      </w:pPr>
    </w:p>
    <w:p w14:paraId="44ACCB4F" w14:textId="77777777" w:rsidR="00DB55A1" w:rsidRDefault="00000000">
      <w:pPr>
        <w:jc w:val="both"/>
      </w:pPr>
      <w:r>
        <w:t xml:space="preserve">Bhushan et al. (2022) writes a review of multi-hazard resistant structures in the recent decade.  </w:t>
      </w:r>
      <w:proofErr w:type="spellStart"/>
      <w:r>
        <w:t>Ellingwood</w:t>
      </w:r>
      <w:proofErr w:type="spellEnd"/>
      <w:r>
        <w:t xml:space="preserve"> et al. (2020) and summarize current limitations in three parts: lack of consideration in codes, metrics for community resilience, and computational toolbox. Pita et al. (2012) </w:t>
      </w:r>
      <w:sdt>
        <w:sdtPr>
          <w:tag w:val="goog_rdk_274"/>
          <w:id w:val="-535344848"/>
        </w:sdtPr>
        <w:sdtContent>
          <w:r>
            <w:t>develops</w:t>
          </w:r>
        </w:sdtContent>
      </w:sdt>
      <w:r>
        <w:t xml:space="preserve"> a method to estimate the component building damage considering wind speed, rain rate, rain duration, and so forth. </w:t>
      </w:r>
      <w:proofErr w:type="spellStart"/>
      <w:r>
        <w:t>Tomiczek</w:t>
      </w:r>
      <w:proofErr w:type="spellEnd"/>
      <w:r>
        <w:t xml:space="preserve"> et al. (2014) investigate the collapse limit state under the wave and surge during hurricane hazards. Ding et al. (2016) propose an integrated coastal and ocean process model for storm surges and waves. </w:t>
      </w:r>
      <w:proofErr w:type="spellStart"/>
      <w:r>
        <w:t>Masoomi</w:t>
      </w:r>
      <w:proofErr w:type="spellEnd"/>
      <w:r>
        <w:t xml:space="preserve"> et al. (2019) develop a method to predict hurricane-induced surges and waves as well as winds for wood residential buildings. Even though, if a model can integrate them together in the future, we can get the most precise result.</w:t>
      </w:r>
    </w:p>
    <w:p w14:paraId="34007516" w14:textId="77777777" w:rsidR="00DB55A1" w:rsidRDefault="00DB55A1">
      <w:pPr>
        <w:jc w:val="both"/>
      </w:pPr>
    </w:p>
    <w:p w14:paraId="1098893D" w14:textId="77777777" w:rsidR="00DB55A1" w:rsidRDefault="00000000" w:rsidP="00242B46">
      <w:pPr>
        <w:jc w:val="both"/>
        <w:outlineLvl w:val="1"/>
        <w:rPr>
          <w:b/>
          <w:i/>
        </w:rPr>
      </w:pPr>
      <w:r>
        <w:rPr>
          <w:b/>
          <w:i/>
        </w:rPr>
        <w:t>Effective and precise indicators (social, environmental, and structural)</w:t>
      </w:r>
    </w:p>
    <w:p w14:paraId="46D59E22" w14:textId="77777777" w:rsidR="00DB55A1" w:rsidRDefault="00000000">
      <w:pPr>
        <w:jc w:val="both"/>
      </w:pPr>
      <w:r>
        <w:t xml:space="preserve">Another important and tricky problem for community resilience is how to measure the performance of the resilience of structures. Actually, there are many debates about the definition of resilience, and it varies in different disciplines and areas. The common definition of community resilience is the tripartite view of resilience – reducing impacts or consequences, reducing recovery time, and reducing future vulnerabilities.  Now, many researchers develop their own resilience indicators and metrics. Ghosn et al. (2016) extend their reliability-based performance indicators for structural members to performance-based criteria for structural systems and infrastructure </w:t>
      </w:r>
      <w:r>
        <w:lastRenderedPageBreak/>
        <w:t xml:space="preserve">networks. (Jia et al. 2017; Sharma et al. 2018) use a stochastic model to model the recovery of deteriorated systems.  (B. R. </w:t>
      </w:r>
      <w:proofErr w:type="spellStart"/>
      <w:r>
        <w:t>Ellingwood</w:t>
      </w:r>
      <w:proofErr w:type="spellEnd"/>
      <w:r>
        <w:t xml:space="preserve"> et al. 2016, 2018; W. “Lisa” Wang et al. 2022) develop a method to compute the target community metrics for economic and social effects. However, there is no effective indicator that can directly and thoroughly represent the performance of the resilience of structures.</w:t>
      </w:r>
    </w:p>
    <w:p w14:paraId="0C20684E" w14:textId="77777777" w:rsidR="00DB55A1" w:rsidRDefault="00DB55A1">
      <w:pPr>
        <w:jc w:val="both"/>
        <w:rPr>
          <w:b/>
        </w:rPr>
      </w:pPr>
    </w:p>
    <w:p w14:paraId="1B07E6D7" w14:textId="171A7F68" w:rsidR="00DB55A1" w:rsidRDefault="00000000" w:rsidP="00242B46">
      <w:pPr>
        <w:jc w:val="both"/>
        <w:outlineLvl w:val="1"/>
      </w:pPr>
      <w:r>
        <w:rPr>
          <w:b/>
          <w:i/>
        </w:rPr>
        <w:t>Interdependency between the systems</w:t>
      </w:r>
    </w:p>
    <w:p w14:paraId="192F9828" w14:textId="77777777" w:rsidR="00DB55A1" w:rsidRDefault="00000000">
      <w:pPr>
        <w:jc w:val="both"/>
      </w:pPr>
      <w:r>
        <w:t xml:space="preserve">The infrastructure systems include a building system, transportation system, water distribution system, electric power distribution system, and so forth. Recently, most people </w:t>
      </w:r>
      <w:proofErr w:type="gramStart"/>
      <w:r>
        <w:t>focus</w:t>
      </w:r>
      <w:proofErr w:type="gramEnd"/>
      <w:r>
        <w:t xml:space="preserve"> on specific systems such as buildings, and power distribution systems. (Salman and Li 2018) investigate the interconnection of power distribution systems subjected to hurricanes and present a hurricane hazard model to measure system performance.(</w:t>
      </w:r>
      <w:proofErr w:type="spellStart"/>
      <w:r>
        <w:t>Bjarnadottir</w:t>
      </w:r>
      <w:proofErr w:type="spellEnd"/>
      <w:r>
        <w:t xml:space="preserve"> et al. 2018) investigate the effect of climate change on power distribution systems and give six climatic adaptation strategies to mitigate the economic loss of hurricanes.(Mensah and </w:t>
      </w:r>
      <w:proofErr w:type="spellStart"/>
      <w:r>
        <w:t>Dueñas</w:t>
      </w:r>
      <w:proofErr w:type="spellEnd"/>
      <w:r>
        <w:t>-Osorio 2016) propose a resilience assessment framework and develop efficient algorithms to quantify the response of electric power systems during hurricane events. However, if we zoom in on a region or even a city, community resilience is not just depending on one system, the interdependency between the systems plays a good role in community resilience.</w:t>
      </w:r>
    </w:p>
    <w:p w14:paraId="51ECE609" w14:textId="77777777" w:rsidR="00DB55A1" w:rsidRDefault="00DB55A1"/>
    <w:p w14:paraId="0841C742" w14:textId="77777777" w:rsidR="00DB55A1" w:rsidRDefault="00DB55A1"/>
    <w:p w14:paraId="5E85D63D" w14:textId="77777777" w:rsidR="00DB55A1" w:rsidRDefault="00DB55A1"/>
    <w:p w14:paraId="4F78C2E4" w14:textId="77777777" w:rsidR="00DB55A1" w:rsidRDefault="00DB55A1"/>
    <w:p w14:paraId="66D991C6" w14:textId="77777777" w:rsidR="00DB55A1" w:rsidRDefault="00000000">
      <w:r>
        <w:br w:type="page"/>
      </w:r>
    </w:p>
    <w:p w14:paraId="43BA36D1" w14:textId="77777777" w:rsidR="00DB55A1" w:rsidRDefault="00000000">
      <w:pPr>
        <w:pStyle w:val="Heading1"/>
        <w:spacing w:line="360" w:lineRule="auto"/>
      </w:pPr>
      <w:r>
        <w:lastRenderedPageBreak/>
        <w:t>9. reference</w:t>
      </w:r>
    </w:p>
    <w:p w14:paraId="59D5BA41" w14:textId="77777777" w:rsidR="00DB55A1" w:rsidRDefault="00000000">
      <w:pPr>
        <w:spacing w:afterLines="100" w:after="240"/>
        <w:ind w:left="720" w:hanging="720"/>
      </w:pPr>
      <w:proofErr w:type="spellStart"/>
      <w:r>
        <w:t>Aaditi</w:t>
      </w:r>
      <w:proofErr w:type="spellEnd"/>
      <w:r>
        <w:t xml:space="preserve">, P. (2022, November 10). The Lasting Impacts of Hurricane Ian. </w:t>
      </w:r>
      <w:proofErr w:type="spellStart"/>
      <w:r>
        <w:t>Youngzine</w:t>
      </w:r>
      <w:proofErr w:type="spellEnd"/>
      <w:r>
        <w:t xml:space="preserve">. Retrieved August 29, 2023, from </w:t>
      </w:r>
      <w:hyperlink r:id="rId30" w:history="1">
        <w:r>
          <w:t>https://youngzine.org/news/extreme-events/lasting-impacts-hurricane-ian</w:t>
        </w:r>
      </w:hyperlink>
    </w:p>
    <w:p w14:paraId="775730A4" w14:textId="77777777" w:rsidR="00DB55A1" w:rsidRDefault="00000000">
      <w:pPr>
        <w:spacing w:afterLines="100" w:after="240"/>
        <w:ind w:left="720" w:hanging="720"/>
      </w:pPr>
      <w:r>
        <w:t xml:space="preserve">Adhikari, P., </w:t>
      </w:r>
      <w:proofErr w:type="spellStart"/>
      <w:r>
        <w:t>Abdelhafez</w:t>
      </w:r>
      <w:proofErr w:type="spellEnd"/>
      <w:r>
        <w:t xml:space="preserve">, M. A., Dong, Y., Guo, Y., Mahmoud, H. N., &amp; </w:t>
      </w:r>
      <w:proofErr w:type="spellStart"/>
      <w:r>
        <w:t>Ellingwood</w:t>
      </w:r>
      <w:proofErr w:type="spellEnd"/>
      <w:r>
        <w:t>, B. R. (2021). Achieving residential coastal communities resilient to tropical cyclones and climate change. Frontiers in Built Environment, 6, 576403.</w:t>
      </w:r>
    </w:p>
    <w:p w14:paraId="66F20C65" w14:textId="77777777" w:rsidR="00DB55A1" w:rsidRDefault="00000000">
      <w:pPr>
        <w:spacing w:afterLines="100" w:after="240"/>
        <w:ind w:left="720" w:hanging="720"/>
      </w:pPr>
      <w:r>
        <w:t>Anwar, G. A., Dong, Y., &amp; Li, Y. (2020). Performance-based decision-making of buildings under seismic hazard considering long-term loss, sustainability, and resilience. Structure and Infrastructure Engineering, 17(4), 454-470.</w:t>
      </w:r>
    </w:p>
    <w:p w14:paraId="6ED27274" w14:textId="77777777" w:rsidR="00DB55A1" w:rsidRDefault="00000000">
      <w:pPr>
        <w:spacing w:afterLines="100" w:after="240"/>
        <w:ind w:left="720" w:hanging="720"/>
      </w:pPr>
      <w:proofErr w:type="spellStart"/>
      <w:r>
        <w:t>Arcaya</w:t>
      </w:r>
      <w:proofErr w:type="spellEnd"/>
      <w:r>
        <w:t>, M., Raker, E. J., &amp; Waters, M. C. (2020). The social consequences of disasters: Individual and community change. Annual Review of Sociology, 46, 671-691.</w:t>
      </w:r>
    </w:p>
    <w:p w14:paraId="1A7DBE55" w14:textId="77777777" w:rsidR="00DB55A1" w:rsidRDefault="00000000">
      <w:pPr>
        <w:spacing w:afterLines="100" w:after="240"/>
        <w:ind w:left="720" w:hanging="720"/>
      </w:pPr>
      <w:r>
        <w:t xml:space="preserve">Bachman, R. E., Hamburger, R. O., Comartin, C. D., </w:t>
      </w:r>
      <w:proofErr w:type="spellStart"/>
      <w:r>
        <w:t>Rojahn</w:t>
      </w:r>
      <w:proofErr w:type="spellEnd"/>
      <w:r>
        <w:t>, C., &amp; Whittaker, A. S. (2003, October). ATC-58 framework for performance-based design of nonstructural components. In Proceedings of ATC-29-2 Seminar on Seismic Design, Performance, and Retrofit of Nonstructural Components in Critical Facilities, ATC-29-2 Report, Applied Technology Council, Redwood City, California (pp. 49-61).</w:t>
      </w:r>
    </w:p>
    <w:p w14:paraId="64FB95D3" w14:textId="77777777" w:rsidR="00DB55A1" w:rsidRDefault="00000000">
      <w:pPr>
        <w:spacing w:afterLines="100" w:after="240"/>
        <w:ind w:left="720" w:hanging="720"/>
      </w:pPr>
      <w:proofErr w:type="spellStart"/>
      <w:r>
        <w:t>Bandoim</w:t>
      </w:r>
      <w:proofErr w:type="spellEnd"/>
      <w:r>
        <w:t xml:space="preserve">, L. (2019, May 03). Hurricane Maria’s Aftermath: Ecological Disaster Continues. </w:t>
      </w:r>
      <w:proofErr w:type="spellStart"/>
      <w:r>
        <w:t>Sciencing</w:t>
      </w:r>
      <w:proofErr w:type="spellEnd"/>
      <w:r>
        <w:t xml:space="preserve">. Retrieved August 29, 2023, from </w:t>
      </w:r>
      <w:hyperlink r:id="rId31" w:history="1">
        <w:r>
          <w:t>https://sciencing.com/hurricane-marias-aftermath-ecological-disaster-continues-13718405.html</w:t>
        </w:r>
      </w:hyperlink>
    </w:p>
    <w:p w14:paraId="22AF9C6A" w14:textId="77777777" w:rsidR="00DB55A1" w:rsidRDefault="00000000">
      <w:pPr>
        <w:spacing w:afterLines="100" w:after="240"/>
        <w:ind w:left="720" w:hanging="720"/>
      </w:pPr>
      <w:proofErr w:type="spellStart"/>
      <w:r>
        <w:t>Bănică</w:t>
      </w:r>
      <w:proofErr w:type="spellEnd"/>
      <w:r>
        <w:t xml:space="preserve">, A., </w:t>
      </w:r>
      <w:proofErr w:type="spellStart"/>
      <w:r>
        <w:t>Kourtit</w:t>
      </w:r>
      <w:proofErr w:type="spellEnd"/>
      <w:r>
        <w:t>, K., &amp; Nijkamp, P. (2020). Natural disasters as a development opportunity: a spatial economic resilience interpretation. Review of Regional Research, 40, 223-249.</w:t>
      </w:r>
    </w:p>
    <w:p w14:paraId="46106367" w14:textId="77777777" w:rsidR="00DB55A1" w:rsidRDefault="00000000">
      <w:pPr>
        <w:spacing w:afterLines="100" w:after="240"/>
        <w:ind w:left="720" w:hanging="720"/>
      </w:pPr>
      <w:r>
        <w:t xml:space="preserve">Berg, R. (2009, January 23).  Tropical Cyclone Report: Hurricane Ike (AL092008). National Hurricane Center. Retrieved August 29, 2023, from </w:t>
      </w:r>
      <w:hyperlink r:id="rId32" w:history="1">
        <w:r>
          <w:t>https://www.nhc.noaa.gov/data/tcr/AL092008_Ike.pdf</w:t>
        </w:r>
      </w:hyperlink>
    </w:p>
    <w:p w14:paraId="7DC23889" w14:textId="77777777" w:rsidR="00DB55A1" w:rsidRDefault="00000000">
      <w:pPr>
        <w:spacing w:afterLines="100" w:after="240"/>
        <w:ind w:left="720" w:hanging="720"/>
      </w:pPr>
      <w:proofErr w:type="spellStart"/>
      <w:r>
        <w:lastRenderedPageBreak/>
        <w:t>Beven</w:t>
      </w:r>
      <w:proofErr w:type="spellEnd"/>
      <w:r>
        <w:t xml:space="preserve">, J. (2005, November 22). Tropical Cyclone Report: Hurricane Dennis (AL042005). National Hurricane Center. Retrieved August 29, 2023, from </w:t>
      </w:r>
      <w:hyperlink r:id="rId33" w:history="1">
        <w:r>
          <w:t>https://www.nhc.noaa.gov/data/tcr/AL042005_Dennis.pdf</w:t>
        </w:r>
      </w:hyperlink>
    </w:p>
    <w:p w14:paraId="1EFFE2F9" w14:textId="77777777" w:rsidR="00DB55A1" w:rsidRDefault="00000000">
      <w:pPr>
        <w:spacing w:afterLines="100" w:after="240"/>
        <w:ind w:left="720" w:hanging="720"/>
      </w:pPr>
      <w:proofErr w:type="spellStart"/>
      <w:r>
        <w:t>Beven</w:t>
      </w:r>
      <w:proofErr w:type="spellEnd"/>
      <w:r>
        <w:t xml:space="preserve">, J. L. (2005, April 21). Tropical Cyclone Report: Hurricane Frances (AL062004). National Hurricane Center. Retrieved August 29, 2023, from </w:t>
      </w:r>
      <w:hyperlink r:id="rId34" w:history="1">
        <w:r>
          <w:t>https://www.nhc.noaa.gov/data/tcr/AL062004_Frances.pdf</w:t>
        </w:r>
      </w:hyperlink>
    </w:p>
    <w:p w14:paraId="59B32008" w14:textId="77777777" w:rsidR="00DB55A1" w:rsidRDefault="00000000">
      <w:pPr>
        <w:spacing w:afterLines="100" w:after="240"/>
        <w:ind w:left="720" w:hanging="720"/>
      </w:pPr>
      <w:proofErr w:type="spellStart"/>
      <w:r>
        <w:t>Beven</w:t>
      </w:r>
      <w:proofErr w:type="spellEnd"/>
      <w:r>
        <w:t xml:space="preserve">, J. L., Berg, Robbie., and Hagen, Andrew. (2019, May 17). National Hurricane Center Tropical Cyclone Report: Hurricane Michael (AL142018). National Hurricane Center. Retrieved August 29, 2023, from </w:t>
      </w:r>
      <w:hyperlink r:id="rId35" w:history="1">
        <w:r>
          <w:t>https://www.nhc.noaa.gov/data/tcr/AL142018_Michael.pdf</w:t>
        </w:r>
      </w:hyperlink>
      <w:r>
        <w:t xml:space="preserve"> </w:t>
      </w:r>
    </w:p>
    <w:p w14:paraId="47E0A7E0" w14:textId="77777777" w:rsidR="00DB55A1" w:rsidRDefault="00000000">
      <w:pPr>
        <w:spacing w:afterLines="100" w:after="240"/>
        <w:ind w:left="720" w:hanging="720"/>
      </w:pPr>
      <w:proofErr w:type="spellStart"/>
      <w:r>
        <w:t>Beven</w:t>
      </w:r>
      <w:proofErr w:type="spellEnd"/>
      <w:r>
        <w:t xml:space="preserve">, J. L., Hagen, Andrew., and Berg, Robbie. (2022, April 4). National Hurricane Center Tropical Cyclone Report: Hurricane Ida (AL092021). National Hurricane Center. Retrieved August 29, 2023, from </w:t>
      </w:r>
      <w:hyperlink r:id="rId36" w:history="1">
        <w:r>
          <w:t>https://www.nhc.noaa.gov/data/tcr/AL092021_Ida.pdf</w:t>
        </w:r>
      </w:hyperlink>
    </w:p>
    <w:p w14:paraId="10951578" w14:textId="77777777" w:rsidR="00DB55A1" w:rsidRDefault="00000000">
      <w:pPr>
        <w:spacing w:afterLines="100" w:after="240"/>
        <w:ind w:left="720" w:hanging="720"/>
      </w:pPr>
      <w:proofErr w:type="spellStart"/>
      <w:r>
        <w:t>Beven</w:t>
      </w:r>
      <w:proofErr w:type="spellEnd"/>
      <w:r>
        <w:t xml:space="preserve">, J., Cobb, H. (2004, July 1). Tropical Cyclone Report: Hurricane Isabel (AL132003). National Hurricane Center. Retrieved August 29, 2023, from </w:t>
      </w:r>
      <w:hyperlink r:id="rId37" w:history="1">
        <w:r>
          <w:t>https://www.nhc.noaa.gov/data/tcr/AL132003_Isabel.pdf</w:t>
        </w:r>
      </w:hyperlink>
    </w:p>
    <w:p w14:paraId="42654EF2" w14:textId="77777777" w:rsidR="00DB55A1" w:rsidRDefault="00000000">
      <w:pPr>
        <w:spacing w:afterLines="100" w:after="240"/>
        <w:ind w:left="720" w:hanging="720"/>
      </w:pPr>
      <w:proofErr w:type="spellStart"/>
      <w:r>
        <w:t>Beven</w:t>
      </w:r>
      <w:proofErr w:type="spellEnd"/>
      <w:r>
        <w:t xml:space="preserve">, </w:t>
      </w:r>
      <w:proofErr w:type="spellStart"/>
      <w:r>
        <w:t>J.L</w:t>
      </w:r>
      <w:proofErr w:type="spellEnd"/>
      <w:r>
        <w:t xml:space="preserve">., Berg, Robbie., and Hagen, Andrew. (2019, May 17). National Hurricane Center Tropical Cyclone Report: Hurricane Michael (AL142018). National Hurricane Center. </w:t>
      </w:r>
      <w:hyperlink r:id="rId38" w:history="1">
        <w:r>
          <w:t>https://www.nhc.noaa.gov/data/tcr/AL142018_Michael.pdf</w:t>
        </w:r>
      </w:hyperlink>
      <w:r>
        <w:t xml:space="preserve"> </w:t>
      </w:r>
    </w:p>
    <w:p w14:paraId="43927627" w14:textId="77777777" w:rsidR="00DB55A1" w:rsidRDefault="00000000">
      <w:pPr>
        <w:spacing w:afterLines="100" w:after="240"/>
        <w:ind w:left="720" w:hanging="720"/>
      </w:pPr>
      <w:proofErr w:type="spellStart"/>
      <w:r>
        <w:t>Beven</w:t>
      </w:r>
      <w:proofErr w:type="spellEnd"/>
      <w:r>
        <w:t xml:space="preserve">, </w:t>
      </w:r>
      <w:proofErr w:type="spellStart"/>
      <w:r>
        <w:t>J.L</w:t>
      </w:r>
      <w:proofErr w:type="spellEnd"/>
      <w:r>
        <w:t xml:space="preserve">., Hagen, Andrew., and Berg, Robbie. (2022, April 4). National Hurricane Center Tropical Cyclone Report: Hurricane Ida (AL092021). National Hurricane Center. </w:t>
      </w:r>
      <w:hyperlink r:id="rId39" w:history="1">
        <w:r>
          <w:t>https://www.nhc.noaa.gov/data/tcr/AL092021_Ida.pdf</w:t>
        </w:r>
      </w:hyperlink>
    </w:p>
    <w:p w14:paraId="64CB80A5" w14:textId="77777777" w:rsidR="00DB55A1" w:rsidRDefault="00000000">
      <w:pPr>
        <w:spacing w:afterLines="100" w:after="240"/>
        <w:ind w:left="720" w:hanging="720"/>
      </w:pPr>
      <w:r>
        <w:t>Bolin, R., &amp; Stanford, L. (1991). Shelter, housing and recovery: A comparison of US disasters. Disasters, 15(1), 24-34.</w:t>
      </w:r>
    </w:p>
    <w:p w14:paraId="6E1328E8" w14:textId="77777777" w:rsidR="00DB55A1" w:rsidRDefault="00000000">
      <w:pPr>
        <w:spacing w:afterLines="100" w:after="240"/>
        <w:ind w:left="720" w:hanging="720"/>
      </w:pPr>
      <w:r>
        <w:t xml:space="preserve">Britannica, T. (2023) Galveston hurricane of 1900. Encyclopedia Britannica. Retrieved September 22, 2023, from </w:t>
      </w:r>
      <w:hyperlink r:id="rId40" w:history="1">
        <w:r>
          <w:t>https://www.britannica.com/event/Galveston-hurricane-of-1900</w:t>
        </w:r>
      </w:hyperlink>
    </w:p>
    <w:p w14:paraId="70154CDB" w14:textId="77777777" w:rsidR="00DB55A1" w:rsidRDefault="00000000">
      <w:pPr>
        <w:spacing w:afterLines="100" w:after="240"/>
        <w:ind w:left="720" w:hanging="720"/>
      </w:pPr>
      <w:r>
        <w:lastRenderedPageBreak/>
        <w:t xml:space="preserve">Bruneau, M., Chang, S. E., </w:t>
      </w:r>
      <w:proofErr w:type="spellStart"/>
      <w:r>
        <w:t>Eguchi</w:t>
      </w:r>
      <w:proofErr w:type="spellEnd"/>
      <w:r>
        <w:t xml:space="preserve">, R. T., Lee, G. C., O’Rourke, T. D., </w:t>
      </w:r>
      <w:proofErr w:type="spellStart"/>
      <w:r>
        <w:t>Reinhorn</w:t>
      </w:r>
      <w:proofErr w:type="spellEnd"/>
      <w:r>
        <w:t xml:space="preserve">, A. M., ... &amp; Von </w:t>
      </w:r>
      <w:proofErr w:type="spellStart"/>
      <w:r>
        <w:t>Winterfeldt</w:t>
      </w:r>
      <w:proofErr w:type="spellEnd"/>
      <w:r>
        <w:t>, D. (2003). A framework to quantitatively assess and enhance the seismic resilience of communities. Earthquake spectra, 19(4), 733-752.</w:t>
      </w:r>
    </w:p>
    <w:p w14:paraId="7C326212" w14:textId="77777777" w:rsidR="00DB55A1" w:rsidRDefault="00000000">
      <w:pPr>
        <w:spacing w:afterLines="100" w:after="240"/>
        <w:ind w:left="720" w:hanging="720"/>
      </w:pPr>
      <w:r>
        <w:t xml:space="preserve">Bucci, L., </w:t>
      </w:r>
      <w:proofErr w:type="spellStart"/>
      <w:r>
        <w:t>Alaka</w:t>
      </w:r>
      <w:proofErr w:type="spellEnd"/>
      <w:r>
        <w:t xml:space="preserve">, L., Hagen, A., Delgado, S., and </w:t>
      </w:r>
      <w:proofErr w:type="spellStart"/>
      <w:r>
        <w:t>Beven</w:t>
      </w:r>
      <w:proofErr w:type="spellEnd"/>
      <w:r>
        <w:t xml:space="preserve">, J. (2022, September 23-30). National Hurricane Center Tropical Cyclone Report: Hurricane Ian (AL092022). National Hurricane Center. Retrieved August 29, 2023, from </w:t>
      </w:r>
      <w:hyperlink r:id="rId41" w:history="1">
        <w:r>
          <w:t>https://www.nhc.noaa.gov/data/tcr/AL092022_Ian.pdf.</w:t>
        </w:r>
      </w:hyperlink>
    </w:p>
    <w:p w14:paraId="33E937C3" w14:textId="77777777" w:rsidR="00DB55A1" w:rsidRDefault="00000000">
      <w:pPr>
        <w:spacing w:afterLines="100" w:after="240"/>
        <w:ind w:left="720" w:hanging="720"/>
      </w:pPr>
      <w:proofErr w:type="spellStart"/>
      <w:r>
        <w:t>Cangialosi</w:t>
      </w:r>
      <w:proofErr w:type="spellEnd"/>
      <w:r>
        <w:t xml:space="preserve">, J. P. and Berg, Robbie. (2021, April 19) National Hurricane Center Tropical Cyclone Report: Hurricane Delta (AL262020). National Hurricane Center. Retrieved August 29, 2023, from </w:t>
      </w:r>
      <w:hyperlink r:id="rId42" w:history="1">
        <w:r>
          <w:t>https://www.nhc.noaa.gov/data/tcr/AL262020_Delta.pdf</w:t>
        </w:r>
      </w:hyperlink>
    </w:p>
    <w:p w14:paraId="150D0AFC" w14:textId="77777777" w:rsidR="00DB55A1" w:rsidRDefault="00000000">
      <w:pPr>
        <w:spacing w:afterLines="100" w:after="240"/>
        <w:ind w:left="720" w:hanging="720"/>
      </w:pPr>
      <w:proofErr w:type="spellStart"/>
      <w:r>
        <w:t>Cangialosi</w:t>
      </w:r>
      <w:proofErr w:type="spellEnd"/>
      <w:r>
        <w:t xml:space="preserve">, J. P., </w:t>
      </w:r>
      <w:proofErr w:type="spellStart"/>
      <w:r>
        <w:t>Latto</w:t>
      </w:r>
      <w:proofErr w:type="spellEnd"/>
      <w:r>
        <w:t xml:space="preserve">, A. S., Berg, R. (2018, June 30). National Hurricane Center Tropical Cyclone Report: Hurricane Irma (AL112017). National Hurricane Center. Retrieved August 29, 2023, from </w:t>
      </w:r>
      <w:hyperlink r:id="rId43" w:history="1">
        <w:r>
          <w:t>https://www.nhc.noaa.gov/data/tcr/AL112017 _Irma.pdf.</w:t>
        </w:r>
      </w:hyperlink>
    </w:p>
    <w:p w14:paraId="306B228A" w14:textId="77777777" w:rsidR="00DB55A1" w:rsidRDefault="00000000">
      <w:pPr>
        <w:spacing w:afterLines="100" w:after="240"/>
        <w:ind w:left="720" w:hanging="720"/>
      </w:pPr>
      <w:proofErr w:type="spellStart"/>
      <w:r>
        <w:t>Cangialosi</w:t>
      </w:r>
      <w:proofErr w:type="spellEnd"/>
      <w:r>
        <w:t xml:space="preserve">, J.P. and Berg, Robbie. (April 19) National Hurricane Center Tropical Cyclone Report: Hurricane Delta (AL262020). National Hurricane Center. </w:t>
      </w:r>
      <w:hyperlink r:id="rId44" w:history="1">
        <w:r>
          <w:t>https://www.nhc.noaa.gov/data/tcr/AL262020_Delta.pdf</w:t>
        </w:r>
      </w:hyperlink>
    </w:p>
    <w:p w14:paraId="1918DC6E" w14:textId="77777777" w:rsidR="00DB55A1" w:rsidRDefault="00000000">
      <w:pPr>
        <w:spacing w:afterLines="100" w:after="240"/>
        <w:ind w:left="720" w:hanging="720"/>
      </w:pPr>
      <w:r>
        <w:t xml:space="preserve">CBC News. (2022, September 27). Hurricane Fiona changed ocean temperatures, tore up marine life habitats. CBC News. Retrieved August 29, 2023, from </w:t>
      </w:r>
      <w:hyperlink r:id="rId45" w:history="1">
        <w:r>
          <w:t>https://www.cbc.ca/news/canada/montreal/storm-fiona-damaged-marine-life-habitats-1.6598025</w:t>
        </w:r>
      </w:hyperlink>
    </w:p>
    <w:p w14:paraId="69CD28B2" w14:textId="77777777" w:rsidR="00DB55A1" w:rsidRDefault="00000000">
      <w:pPr>
        <w:spacing w:afterLines="100" w:after="240"/>
        <w:ind w:left="720" w:hanging="720"/>
      </w:pPr>
      <w:proofErr w:type="spellStart"/>
      <w:r>
        <w:t>CFNJ</w:t>
      </w:r>
      <w:proofErr w:type="spellEnd"/>
      <w:r>
        <w:t xml:space="preserve">. (2013, April 1). Hurricane Sandy’s Impact on the Environment. Community Foundation of New Jersey. Retrieved August 29, 2023, from </w:t>
      </w:r>
      <w:hyperlink r:id="rId46" w:history="1">
        <w:r>
          <w:t>https://cfnj.org/hurricane-sandys-impact-on-the-environment/</w:t>
        </w:r>
      </w:hyperlink>
    </w:p>
    <w:p w14:paraId="7E9F3277" w14:textId="77777777" w:rsidR="00DB55A1" w:rsidRDefault="00000000">
      <w:pPr>
        <w:spacing w:afterLines="100" w:after="240"/>
        <w:ind w:left="720" w:hanging="720"/>
      </w:pPr>
      <w:r>
        <w:t xml:space="preserve">CGS. (1989). The 1989 Loma </w:t>
      </w:r>
      <w:proofErr w:type="spellStart"/>
      <w:r>
        <w:t>Prieta</w:t>
      </w:r>
      <w:proofErr w:type="spellEnd"/>
      <w:r>
        <w:t xml:space="preserve"> Earthquake. California Department of Conservation. Retrieved August 29, 2023, from </w:t>
      </w:r>
      <w:hyperlink r:id="rId47" w:history="1">
        <w:r>
          <w:t>https://www.conservation.ca.gov/cgs/earthquakes/loma-prieta</w:t>
        </w:r>
      </w:hyperlink>
    </w:p>
    <w:p w14:paraId="3C5FFE76" w14:textId="77777777" w:rsidR="00DB55A1" w:rsidRDefault="00000000">
      <w:pPr>
        <w:spacing w:afterLines="100" w:after="240"/>
        <w:ind w:left="720" w:hanging="720"/>
      </w:pPr>
      <w:r>
        <w:lastRenderedPageBreak/>
        <w:t xml:space="preserve">Chang, S. E., &amp; </w:t>
      </w:r>
      <w:proofErr w:type="spellStart"/>
      <w:r>
        <w:t>Shinozuka</w:t>
      </w:r>
      <w:proofErr w:type="spellEnd"/>
      <w:r>
        <w:t xml:space="preserve">, M. (2004). Measuring improvements in the disaster resilience of communities. Earthquake Spectra, 20(3), 739–755. </w:t>
      </w:r>
      <w:hyperlink r:id="rId48" w:history="1">
        <w:r>
          <w:t>Https://doi.org/10.1193/1.1775796</w:t>
        </w:r>
      </w:hyperlink>
    </w:p>
    <w:p w14:paraId="49B1B8AD" w14:textId="77777777" w:rsidR="00DB55A1" w:rsidRDefault="00000000">
      <w:pPr>
        <w:spacing w:afterLines="100" w:after="240"/>
        <w:ind w:left="720" w:hanging="720"/>
      </w:pPr>
      <w:r>
        <w:t xml:space="preserve">Choe, D.-E., </w:t>
      </w:r>
      <w:proofErr w:type="spellStart"/>
      <w:r>
        <w:t>Gardoni</w:t>
      </w:r>
      <w:proofErr w:type="spellEnd"/>
      <w:r>
        <w:t xml:space="preserve">, P., </w:t>
      </w:r>
      <w:proofErr w:type="spellStart"/>
      <w:r>
        <w:t>Rosowsky</w:t>
      </w:r>
      <w:proofErr w:type="spellEnd"/>
      <w:r>
        <w:t xml:space="preserve">, D., &amp; </w:t>
      </w:r>
      <w:proofErr w:type="spellStart"/>
      <w:r>
        <w:t>Haukaas</w:t>
      </w:r>
      <w:proofErr w:type="spellEnd"/>
      <w:r>
        <w:t xml:space="preserve">, T. (2009). Seismic fragility estimates for reinforced concrete bridges subject to corrosion. Structural Safety, 31(4), 275–283. </w:t>
      </w:r>
      <w:hyperlink r:id="rId49" w:history="1">
        <w:r>
          <w:t>Https://doi.org/10.1016/j.strusafe.2008.10.001</w:t>
        </w:r>
      </w:hyperlink>
    </w:p>
    <w:p w14:paraId="4206AD73" w14:textId="77777777" w:rsidR="00DB55A1" w:rsidRDefault="00000000">
      <w:pPr>
        <w:spacing w:afterLines="100" w:after="240"/>
        <w:ind w:left="720" w:hanging="720"/>
      </w:pPr>
      <w:proofErr w:type="spellStart"/>
      <w:r>
        <w:t>Ciampoli</w:t>
      </w:r>
      <w:proofErr w:type="spellEnd"/>
      <w:r>
        <w:t xml:space="preserve">, M., &amp; </w:t>
      </w:r>
      <w:proofErr w:type="spellStart"/>
      <w:r>
        <w:t>Ellingwood</w:t>
      </w:r>
      <w:proofErr w:type="spellEnd"/>
      <w:r>
        <w:t xml:space="preserve">, B. R. (2002). Probabilistic methods for assessing current and future performance of concrete structures in nuclear power plants. Materials and Structures, 35, 3–14. </w:t>
      </w:r>
      <w:hyperlink r:id="rId50" w:history="1">
        <w:r>
          <w:t>Https://doi.org/10.1007/BF02482084</w:t>
        </w:r>
      </w:hyperlink>
    </w:p>
    <w:p w14:paraId="1538DE23" w14:textId="77777777" w:rsidR="00DB55A1" w:rsidRDefault="00000000">
      <w:pPr>
        <w:spacing w:afterLines="100" w:after="240"/>
        <w:ind w:left="720" w:hanging="720"/>
      </w:pPr>
      <w:proofErr w:type="spellStart"/>
      <w:r>
        <w:t>Cimellaro</w:t>
      </w:r>
      <w:proofErr w:type="spellEnd"/>
      <w:r>
        <w:t xml:space="preserve">, G. P., </w:t>
      </w:r>
      <w:proofErr w:type="spellStart"/>
      <w:r>
        <w:t>Reinhorn</w:t>
      </w:r>
      <w:proofErr w:type="spellEnd"/>
      <w:r>
        <w:t xml:space="preserve">, A. M., &amp; Bruneau, M. (2010a). Framework for analytical quantification of disaster resilience. Engineering Structures, 32(11), 3639–3649. </w:t>
      </w:r>
      <w:hyperlink r:id="rId51" w:history="1">
        <w:r>
          <w:t>Https://doi.org/10.1016/j.engstruct.2010.08.008</w:t>
        </w:r>
      </w:hyperlink>
    </w:p>
    <w:p w14:paraId="41AE9186" w14:textId="77777777" w:rsidR="00DB55A1" w:rsidRDefault="00000000">
      <w:pPr>
        <w:spacing w:afterLines="100" w:after="240"/>
        <w:ind w:left="720" w:hanging="720"/>
      </w:pPr>
      <w:proofErr w:type="spellStart"/>
      <w:r>
        <w:t>Cimellaro</w:t>
      </w:r>
      <w:proofErr w:type="spellEnd"/>
      <w:r>
        <w:t xml:space="preserve">, G. P., </w:t>
      </w:r>
      <w:proofErr w:type="spellStart"/>
      <w:r>
        <w:t>Reinhorn</w:t>
      </w:r>
      <w:proofErr w:type="spellEnd"/>
      <w:r>
        <w:t xml:space="preserve">, A. M., &amp; Bruneau, M. (2010b). Seismic resilience of a hospital system. Structure and Infrastructure Engineering, 6(1–2), 127–144. </w:t>
      </w:r>
      <w:hyperlink r:id="rId52" w:history="1">
        <w:r>
          <w:t>Https://doi.org/10/cm59v6</w:t>
        </w:r>
      </w:hyperlink>
    </w:p>
    <w:p w14:paraId="61118CFB" w14:textId="77777777" w:rsidR="00DB55A1" w:rsidRDefault="00000000">
      <w:pPr>
        <w:spacing w:afterLines="100" w:after="240"/>
        <w:ind w:left="720" w:hanging="720"/>
      </w:pPr>
      <w:proofErr w:type="spellStart"/>
      <w:r>
        <w:t>Cimellaro</w:t>
      </w:r>
      <w:proofErr w:type="spellEnd"/>
      <w:r>
        <w:t xml:space="preserve">, G. P., </w:t>
      </w:r>
      <w:proofErr w:type="spellStart"/>
      <w:r>
        <w:t>Reinhorn</w:t>
      </w:r>
      <w:proofErr w:type="spellEnd"/>
      <w:r>
        <w:t>, A., &amp; Bruneau, M. (2005, November). Seismic resilience of a health care facility. In Proceedings of the 2005 ANCER Annual Meeting, Session III, November (pp. 10-13).</w:t>
      </w:r>
    </w:p>
    <w:p w14:paraId="795A6813" w14:textId="77777777" w:rsidR="00DB55A1" w:rsidRDefault="00000000">
      <w:pPr>
        <w:spacing w:afterLines="100" w:after="240"/>
        <w:ind w:left="720" w:hanging="720"/>
      </w:pPr>
      <w:r>
        <w:t xml:space="preserve">Clark, R.R. (2005, August). “Hurricane Dennis supplemental damage assessment report.” Florida Department of Environmental Protection. Retrieved August 29, 2023, from </w:t>
      </w:r>
      <w:hyperlink r:id="rId53" w:history="1">
        <w:r>
          <w:t>https://floridadep.gov/sites/default/files/HurricaneDennisSupplementalDamageAssessmentReport.pdf</w:t>
        </w:r>
      </w:hyperlink>
    </w:p>
    <w:p w14:paraId="1C579A83" w14:textId="77777777" w:rsidR="00DB55A1" w:rsidRDefault="00000000">
      <w:pPr>
        <w:spacing w:afterLines="100" w:after="240"/>
        <w:ind w:left="720" w:hanging="720"/>
      </w:pPr>
      <w:r>
        <w:t xml:space="preserve">Cleveland Memory. (2023). The 1924 Lorain, Ohio Tornado. Cleveland Memory. Retrieved August 29, 2023, from </w:t>
      </w:r>
      <w:hyperlink r:id="rId54" w:history="1">
        <w:r>
          <w:t>http://www.clevelandmemory.org/lorain/tornado.html</w:t>
        </w:r>
      </w:hyperlink>
      <w:r>
        <w:t xml:space="preserve">van </w:t>
      </w:r>
      <w:proofErr w:type="spellStart"/>
      <w:r>
        <w:t>Noortwijk</w:t>
      </w:r>
      <w:proofErr w:type="spellEnd"/>
      <w:r>
        <w:t xml:space="preserve">, J. M., &amp; </w:t>
      </w:r>
      <w:proofErr w:type="spellStart"/>
      <w:r>
        <w:t>Frangopol</w:t>
      </w:r>
      <w:proofErr w:type="spellEnd"/>
      <w:r>
        <w:t xml:space="preserve">, D. M. (2004). Two probabilistic life-cycle maintenance models for deteriorating civil infrastructures. Probabilistic Engineering Mechanics, 19(4), 345–359. </w:t>
      </w:r>
    </w:p>
    <w:p w14:paraId="67CF65EF" w14:textId="77777777" w:rsidR="00DB55A1" w:rsidRDefault="00000000">
      <w:pPr>
        <w:spacing w:afterLines="100" w:after="240"/>
        <w:ind w:left="720" w:hanging="720"/>
      </w:pPr>
      <w:proofErr w:type="spellStart"/>
      <w:r>
        <w:lastRenderedPageBreak/>
        <w:t>Comerio</w:t>
      </w:r>
      <w:proofErr w:type="spellEnd"/>
      <w:r>
        <w:t>, M. C. (1997). Housing issues after disasters. Journal of Contingencies and Crisis Management, 5(3), 166-178.</w:t>
      </w:r>
    </w:p>
    <w:p w14:paraId="1A867391" w14:textId="77777777" w:rsidR="00DB55A1" w:rsidRDefault="00000000">
      <w:pPr>
        <w:spacing w:afterLines="100" w:after="240"/>
        <w:ind w:left="720" w:hanging="720"/>
      </w:pPr>
      <w:r>
        <w:t xml:space="preserve">Deem, D.B. (2002). History of Butler County Missouri: The Poplar Bluff Tornado. </w:t>
      </w:r>
      <w:proofErr w:type="spellStart"/>
      <w:r>
        <w:t>USGen</w:t>
      </w:r>
      <w:proofErr w:type="spellEnd"/>
      <w:r>
        <w:t xml:space="preserve"> Web. Retrieved August 29, 2023, from </w:t>
      </w:r>
      <w:hyperlink r:id="rId55" w:history="1">
        <w:r>
          <w:t>https://sites.rootsweb.com/~mobutle2/news/DeemsTornado.html</w:t>
        </w:r>
      </w:hyperlink>
    </w:p>
    <w:p w14:paraId="330C512D" w14:textId="77777777" w:rsidR="00DB55A1" w:rsidRDefault="00000000">
      <w:pPr>
        <w:spacing w:afterLines="100" w:after="240"/>
        <w:ind w:left="720" w:hanging="720"/>
      </w:pPr>
      <w:r>
        <w:t xml:space="preserve">Diaz, Jaclyn. (2022, September 23) “5 numbers that show </w:t>
      </w:r>
      <w:proofErr w:type="spellStart"/>
      <w:r>
        <w:t>Hurric’ane</w:t>
      </w:r>
      <w:proofErr w:type="spellEnd"/>
      <w:r>
        <w:t xml:space="preserve"> </w:t>
      </w:r>
      <w:proofErr w:type="spellStart"/>
      <w:r>
        <w:t>Fiona’’s</w:t>
      </w:r>
      <w:proofErr w:type="spellEnd"/>
      <w:r>
        <w:t xml:space="preserve"> devastating impact on Puerto Rico”. NPR News. Retrieved August 29, 2023, from </w:t>
      </w:r>
      <w:hyperlink r:id="rId56" w:history="1">
        <w:r>
          <w:t>https://www.npr.org/2022/09/23/1124345084/impact-hurricane-fiona-puerto-rico</w:t>
        </w:r>
      </w:hyperlink>
    </w:p>
    <w:p w14:paraId="7A92FA78" w14:textId="77777777" w:rsidR="00DB55A1" w:rsidRDefault="00000000">
      <w:pPr>
        <w:spacing w:afterLines="100" w:after="240"/>
        <w:ind w:left="720" w:hanging="720"/>
      </w:pPr>
      <w:r>
        <w:t xml:space="preserve">Diaz, Jaclyn. (2022, September 23) “5 numbers that show Hurricane Fiona's devastating impact on Puerto Rico”. NPR News. </w:t>
      </w:r>
      <w:hyperlink r:id="rId57" w:history="1">
        <w:r>
          <w:t>https://www.npr.org/2022/09/23/1124345084/impact-hurricane-fiona-puerto-rico</w:t>
        </w:r>
      </w:hyperlink>
    </w:p>
    <w:p w14:paraId="739FC69A" w14:textId="77777777" w:rsidR="00DB55A1" w:rsidRDefault="00000000">
      <w:pPr>
        <w:spacing w:afterLines="100" w:after="240"/>
        <w:ind w:left="720" w:hanging="720"/>
      </w:pPr>
      <w:proofErr w:type="spellStart"/>
      <w:r>
        <w:t>Dolfman</w:t>
      </w:r>
      <w:proofErr w:type="spellEnd"/>
      <w:r>
        <w:t>, M. L., Wasser, S. F., &amp; Bergman, B. (2007). The effects of Hurricane Katrina on the New Orleans economy. Monthly Lab. Rev., 130, 3.</w:t>
      </w:r>
    </w:p>
    <w:p w14:paraId="5392E945" w14:textId="77777777" w:rsidR="00DB55A1" w:rsidRDefault="00000000">
      <w:pPr>
        <w:spacing w:afterLines="100" w:after="240"/>
        <w:ind w:left="720" w:hanging="720"/>
      </w:pPr>
      <w:proofErr w:type="spellStart"/>
      <w:r>
        <w:t>ECA</w:t>
      </w:r>
      <w:proofErr w:type="spellEnd"/>
      <w:r>
        <w:t xml:space="preserve">. (2014). The Northridge Earthquake: January 17, 1994. Earthquake Country Alliance. Retrieved August 29, 2023, from </w:t>
      </w:r>
      <w:hyperlink r:id="rId58" w:history="1">
        <w:r>
          <w:t>https://www.earthquakecountry.org/northridge/facts/</w:t>
        </w:r>
      </w:hyperlink>
    </w:p>
    <w:p w14:paraId="460BE87D" w14:textId="77777777" w:rsidR="00DB55A1" w:rsidRDefault="00000000">
      <w:pPr>
        <w:spacing w:afterLines="100" w:after="240"/>
        <w:ind w:left="720" w:hanging="720"/>
      </w:pPr>
      <w:r>
        <w:t>El-Anwar, O. (2010, May). Optimizing alternative housing projects in the aftermath of natural disasters. In Construction Research Congress 2010: Innovation for Reshaping Construction Practice (pp. 440-448).</w:t>
      </w:r>
    </w:p>
    <w:p w14:paraId="51E2D6E1" w14:textId="77777777" w:rsidR="00DB55A1" w:rsidRDefault="00000000">
      <w:pPr>
        <w:spacing w:afterLines="100" w:after="240"/>
        <w:ind w:left="720" w:hanging="720"/>
      </w:pPr>
      <w:r>
        <w:t>El-Anwar, O., El-</w:t>
      </w:r>
      <w:proofErr w:type="spellStart"/>
      <w:r>
        <w:t>Rayes</w:t>
      </w:r>
      <w:proofErr w:type="spellEnd"/>
      <w:r>
        <w:t xml:space="preserve">, K., &amp; </w:t>
      </w:r>
      <w:proofErr w:type="spellStart"/>
      <w:r>
        <w:t>Elnashai</w:t>
      </w:r>
      <w:proofErr w:type="spellEnd"/>
      <w:r>
        <w:t>, A. S. (2010a). Maximizing the sustainability of integrated housing recovery efforts. Journal of Construction Engineering and Management, 136(7), 794-802.</w:t>
      </w:r>
    </w:p>
    <w:p w14:paraId="065A5CEB" w14:textId="77777777" w:rsidR="00DB55A1" w:rsidRDefault="00000000">
      <w:pPr>
        <w:spacing w:afterLines="100" w:after="240"/>
        <w:ind w:left="720" w:hanging="720"/>
      </w:pPr>
      <w:r>
        <w:t>El‐Anwar, O., El‐</w:t>
      </w:r>
      <w:proofErr w:type="spellStart"/>
      <w:r>
        <w:t>Rayes</w:t>
      </w:r>
      <w:proofErr w:type="spellEnd"/>
      <w:r>
        <w:t xml:space="preserve">, K., &amp; </w:t>
      </w:r>
      <w:proofErr w:type="spellStart"/>
      <w:r>
        <w:t>Elnashai</w:t>
      </w:r>
      <w:proofErr w:type="spellEnd"/>
      <w:r>
        <w:t>, A. (2010b). Minimization of socioeconomic disruption for displaced populations following disasters. Disasters, 34(3), 865-883.</w:t>
      </w:r>
    </w:p>
    <w:p w14:paraId="53AB5B6B" w14:textId="77777777" w:rsidR="00DB55A1" w:rsidRDefault="00000000">
      <w:pPr>
        <w:spacing w:afterLines="100" w:after="240"/>
        <w:ind w:left="720" w:hanging="720"/>
      </w:pPr>
      <w:r>
        <w:t>El-Anwar, O. (2013). Advancing optimization of hybrid housing development plans following disasters: Achieving computational robustness, effectiveness, and efficiency. Journal of computing in civil engineering, 27(4), 358-369.</w:t>
      </w:r>
    </w:p>
    <w:p w14:paraId="6FDEEC9D" w14:textId="77777777" w:rsidR="00DB55A1" w:rsidRDefault="00000000">
      <w:pPr>
        <w:spacing w:afterLines="100" w:after="240"/>
        <w:ind w:left="720" w:hanging="720"/>
      </w:pPr>
      <w:r>
        <w:lastRenderedPageBreak/>
        <w:t xml:space="preserve"> </w:t>
      </w:r>
    </w:p>
    <w:p w14:paraId="56282D95" w14:textId="77777777" w:rsidR="00DB55A1" w:rsidRDefault="00000000">
      <w:pPr>
        <w:spacing w:afterLines="100" w:after="240"/>
        <w:ind w:left="720" w:hanging="720"/>
      </w:pPr>
      <w:r>
        <w:t xml:space="preserve">Eller, A. (2021, April 6). Remembering the Gainesville tornadoes of 1936. </w:t>
      </w:r>
      <w:proofErr w:type="spellStart"/>
      <w:r>
        <w:t>AccessWDUN</w:t>
      </w:r>
      <w:proofErr w:type="spellEnd"/>
      <w:r>
        <w:t xml:space="preserve">. Retrieved August 29, 2023, from </w:t>
      </w:r>
      <w:hyperlink r:id="rId59" w:history="1">
        <w:r>
          <w:t>https://accesswdun.com/article/2021/4/994788/remembering-the-gainesville-tornadoes-of-1936</w:t>
        </w:r>
      </w:hyperlink>
    </w:p>
    <w:p w14:paraId="5E699235" w14:textId="77777777" w:rsidR="00DB55A1" w:rsidRDefault="00000000">
      <w:pPr>
        <w:spacing w:afterLines="100" w:after="240"/>
        <w:ind w:left="720" w:hanging="720"/>
      </w:pPr>
      <w:proofErr w:type="spellStart"/>
      <w:r>
        <w:t>Ellingwood</w:t>
      </w:r>
      <w:proofErr w:type="spellEnd"/>
      <w:r>
        <w:t xml:space="preserve">, B. R. (2001). Earthquake risk assessment of building structures. Reliability Engineering &amp; System Safety, 74(3), 251–262. </w:t>
      </w:r>
      <w:hyperlink r:id="rId60" w:history="1">
        <w:r>
          <w:t>Https://doi.org/10.1016/S0951-8320(01)00105-3</w:t>
        </w:r>
      </w:hyperlink>
    </w:p>
    <w:p w14:paraId="131AD65F" w14:textId="77777777" w:rsidR="00DB55A1" w:rsidRDefault="00000000">
      <w:pPr>
        <w:spacing w:afterLines="100" w:after="240"/>
        <w:ind w:left="720" w:hanging="720"/>
      </w:pPr>
      <w:proofErr w:type="spellStart"/>
      <w:r>
        <w:t>Ellingwood</w:t>
      </w:r>
      <w:proofErr w:type="spellEnd"/>
      <w:r>
        <w:t xml:space="preserve">, B. R., &amp; Mori, Y. (1993). Probabilistic methods for condition assessment and life prediction of concrete structures in nuclear power plants. Nuclear Engineering and Design, 142(2–3), 155–166. </w:t>
      </w:r>
      <w:hyperlink r:id="rId61" w:history="1">
        <w:r>
          <w:t>Https://doi.org/10.1016/0029-5493(93)90199-J</w:t>
        </w:r>
      </w:hyperlink>
    </w:p>
    <w:p w14:paraId="079EA932" w14:textId="77777777" w:rsidR="00DB55A1" w:rsidRDefault="00000000">
      <w:pPr>
        <w:spacing w:afterLines="100" w:after="240"/>
        <w:ind w:left="720" w:hanging="720"/>
      </w:pPr>
      <w:proofErr w:type="spellStart"/>
      <w:r>
        <w:t>Ellingwood</w:t>
      </w:r>
      <w:proofErr w:type="spellEnd"/>
      <w:r>
        <w:t xml:space="preserve">, B. R., van de Lindt, J. W., &amp; McAllister, T. P. (2016). Developing measurement science for community resilience assessment: Preface to the Special Issue of Sustainable and Resilient Infrastructure on the Centerville Testbed. Sustainable and Resilient Infrastructure, 1(3–4), 93–94. </w:t>
      </w:r>
      <w:hyperlink r:id="rId62" w:history="1">
        <w:r>
          <w:t>Https://doi.org/10.1080/23789689.2016.1255001</w:t>
        </w:r>
      </w:hyperlink>
    </w:p>
    <w:p w14:paraId="6CCD9CDB" w14:textId="77777777" w:rsidR="00DB55A1" w:rsidRDefault="00000000">
      <w:pPr>
        <w:spacing w:afterLines="100" w:after="240"/>
        <w:ind w:left="720" w:hanging="720"/>
      </w:pPr>
      <w:proofErr w:type="spellStart"/>
      <w:r>
        <w:t>Esary</w:t>
      </w:r>
      <w:proofErr w:type="spellEnd"/>
      <w:r>
        <w:t>, J. D., &amp; Marshall, A. W. (1973). Shock models and wear processes. The Annals of Probability, 627–649.</w:t>
      </w:r>
    </w:p>
    <w:p w14:paraId="27077885" w14:textId="77777777" w:rsidR="00DB55A1" w:rsidRDefault="00000000">
      <w:pPr>
        <w:spacing w:afterLines="100" w:after="240"/>
        <w:ind w:left="720" w:hanging="720"/>
      </w:pPr>
      <w:r>
        <w:t xml:space="preserve">FEMA. (2009, April). “Hurricane Ike in Texas and Louisiana”. FEMA P-757. Retrieved August 29, 2023, from </w:t>
      </w:r>
      <w:hyperlink r:id="rId63" w:history="1">
        <w:r>
          <w:t>https://www.fema.gov/sites/default/files/2020-08/fema757.pdf</w:t>
        </w:r>
      </w:hyperlink>
    </w:p>
    <w:p w14:paraId="64A73CA3" w14:textId="77777777" w:rsidR="00DB55A1" w:rsidRDefault="00000000">
      <w:pPr>
        <w:spacing w:afterLines="100" w:after="240"/>
        <w:ind w:left="720" w:hanging="720"/>
      </w:pPr>
      <w:r>
        <w:t xml:space="preserve">Fortenberry, W. (2020, August 3). Tupelo Tornado of 1936. In Mississippi Encyclopedia. Retrieved August 29, 2023, from </w:t>
      </w:r>
      <w:hyperlink r:id="rId64" w:history="1">
        <w:r>
          <w:t>http://mississippiencyclopedia.org/entries/tupelo-tornado-of-1936/</w:t>
        </w:r>
      </w:hyperlink>
      <w:r>
        <w:t xml:space="preserve"> </w:t>
      </w:r>
    </w:p>
    <w:p w14:paraId="7ECE2D80" w14:textId="77777777" w:rsidR="00DB55A1" w:rsidRDefault="00000000">
      <w:pPr>
        <w:spacing w:afterLines="100" w:after="240"/>
        <w:ind w:left="720" w:hanging="720"/>
      </w:pPr>
      <w:proofErr w:type="spellStart"/>
      <w:r>
        <w:t>Gardoni</w:t>
      </w:r>
      <w:proofErr w:type="spellEnd"/>
      <w:r>
        <w:t xml:space="preserve">, P. (2002). Probabilistic models and fragility </w:t>
      </w:r>
      <w:proofErr w:type="gramStart"/>
      <w:r>
        <w:t>estimates</w:t>
      </w:r>
      <w:proofErr w:type="gramEnd"/>
      <w:r>
        <w:t xml:space="preserve"> for bridge components and systems. University of California, Berkeley.</w:t>
      </w:r>
    </w:p>
    <w:p w14:paraId="46B4841B" w14:textId="77777777" w:rsidR="00DB55A1" w:rsidRDefault="00000000">
      <w:pPr>
        <w:spacing w:afterLines="100" w:after="240"/>
        <w:ind w:left="720" w:hanging="720"/>
      </w:pPr>
      <w:proofErr w:type="spellStart"/>
      <w:r>
        <w:lastRenderedPageBreak/>
        <w:t>Gardoni</w:t>
      </w:r>
      <w:proofErr w:type="spellEnd"/>
      <w:r>
        <w:t xml:space="preserve">, P. (Ed.). (2017). Risk and Reliability Analysis: Theory and Applications: In Honor of Prof. Armen Der </w:t>
      </w:r>
      <w:proofErr w:type="spellStart"/>
      <w:r>
        <w:t>Kiureghian</w:t>
      </w:r>
      <w:proofErr w:type="spellEnd"/>
      <w:r>
        <w:t xml:space="preserve">. Springer International Publishing. </w:t>
      </w:r>
      <w:hyperlink r:id="rId65" w:history="1">
        <w:r>
          <w:t>Https://doi.org/10.1007/978-3-319-52425-2</w:t>
        </w:r>
      </w:hyperlink>
    </w:p>
    <w:p w14:paraId="163CDC59" w14:textId="77777777" w:rsidR="00DB55A1" w:rsidRDefault="00000000">
      <w:pPr>
        <w:spacing w:afterLines="100" w:after="240"/>
        <w:ind w:left="720" w:hanging="720"/>
      </w:pPr>
      <w:proofErr w:type="spellStart"/>
      <w:r>
        <w:t>Gardoni</w:t>
      </w:r>
      <w:proofErr w:type="spellEnd"/>
      <w:r>
        <w:t xml:space="preserve">, P., Guevara-Lopez, F., &amp; </w:t>
      </w:r>
      <w:proofErr w:type="spellStart"/>
      <w:r>
        <w:t>Contento</w:t>
      </w:r>
      <w:proofErr w:type="spellEnd"/>
      <w:r>
        <w:t xml:space="preserve">, A. (2016). The life profitability method (LPM): A financial approach to engineering decisions. Structural Safety, 63, 11–20. </w:t>
      </w:r>
      <w:hyperlink r:id="rId66" w:history="1">
        <w:r>
          <w:t>Https://doi.org/10.1016/j.strusafe.2016.06.006</w:t>
        </w:r>
      </w:hyperlink>
    </w:p>
    <w:p w14:paraId="37DE0252" w14:textId="77777777" w:rsidR="00DB55A1" w:rsidRDefault="00000000">
      <w:pPr>
        <w:spacing w:afterLines="100" w:after="240"/>
        <w:ind w:left="720" w:hanging="720"/>
      </w:pPr>
      <w:proofErr w:type="spellStart"/>
      <w:r>
        <w:t>Guidotti</w:t>
      </w:r>
      <w:proofErr w:type="spellEnd"/>
      <w:r>
        <w:t xml:space="preserve">, R., Chmielewski, H., Unnikrishnan, V., </w:t>
      </w:r>
      <w:proofErr w:type="spellStart"/>
      <w:r>
        <w:t>Gardoni</w:t>
      </w:r>
      <w:proofErr w:type="spellEnd"/>
      <w:r>
        <w:t xml:space="preserve">, P., McAllister, T., &amp; van de Lindt, J. (2016). Modeling the resilience of critical infrastructure: The role of network dependencies. Sustainable and Resilient Infrastructure, 1(3–4), 153–168. </w:t>
      </w:r>
      <w:hyperlink r:id="rId67" w:history="1">
        <w:r>
          <w:t>Https://doi.org/10.1080/23789689.2016.1254999</w:t>
        </w:r>
      </w:hyperlink>
    </w:p>
    <w:p w14:paraId="5B0BE246" w14:textId="77777777" w:rsidR="00DB55A1" w:rsidRDefault="00000000">
      <w:pPr>
        <w:spacing w:afterLines="100" w:after="240"/>
        <w:ind w:left="720" w:hanging="720"/>
      </w:pPr>
      <w:proofErr w:type="spellStart"/>
      <w:r>
        <w:t>Guidotti</w:t>
      </w:r>
      <w:proofErr w:type="spellEnd"/>
      <w:r>
        <w:t xml:space="preserve">, R., </w:t>
      </w:r>
      <w:proofErr w:type="spellStart"/>
      <w:r>
        <w:t>Gardoni</w:t>
      </w:r>
      <w:proofErr w:type="spellEnd"/>
      <w:r>
        <w:t xml:space="preserve">, P., &amp; Chen, Y. (2017). Network reliability analysis with link and nodal weights and auxiliary nodes. Structural Safety, 65, 12–26. </w:t>
      </w:r>
      <w:hyperlink r:id="rId68" w:history="1">
        <w:r>
          <w:t>Https://doi.org/10.1016/j.strusafe.2016.12.001</w:t>
        </w:r>
      </w:hyperlink>
    </w:p>
    <w:p w14:paraId="71F47324" w14:textId="77777777" w:rsidR="00DB55A1" w:rsidRDefault="00000000">
      <w:pPr>
        <w:spacing w:afterLines="100" w:after="240"/>
        <w:ind w:left="720" w:hanging="720"/>
      </w:pPr>
      <w:r>
        <w:t xml:space="preserve">Guiney, J. L. (1999, January 9). Preliminary Report: Hurricane Georges (AL071998). National Hurricane Center. Retrieved August 29, 2023, from </w:t>
      </w:r>
      <w:hyperlink r:id="rId69" w:history="1">
        <w:r>
          <w:t>https://www.nhc.noaa.gov/data/tcr/AL071998_Georges.pdf</w:t>
        </w:r>
      </w:hyperlink>
    </w:p>
    <w:p w14:paraId="49F21281" w14:textId="77777777" w:rsidR="00DB55A1" w:rsidRDefault="00000000">
      <w:pPr>
        <w:spacing w:afterLines="100" w:after="240"/>
        <w:ind w:left="720" w:hanging="720"/>
      </w:pPr>
      <w:r>
        <w:t xml:space="preserve">Guiney, J. L. (1999, January 9). Preliminary Report: Hurricane Georges (AL071998). National Hurricane Center. </w:t>
      </w:r>
      <w:hyperlink r:id="rId70" w:history="1">
        <w:r>
          <w:t>https://www.nhc.noaa.gov/data/tcr/AL071998_Georges.pdf</w:t>
        </w:r>
      </w:hyperlink>
      <w:r>
        <w:t xml:space="preserve">History Channel.  (2023). Tri-State Tornado of 1925. History &amp; Society. Retrieved August 29, 2023, from </w:t>
      </w:r>
      <w:hyperlink r:id="rId71" w:history="1">
        <w:r>
          <w:t>https://www.britannica.com/event/Tri-State-Tornado-of-1925</w:t>
        </w:r>
      </w:hyperlink>
    </w:p>
    <w:p w14:paraId="66BCC464" w14:textId="77777777" w:rsidR="00DB55A1" w:rsidRDefault="00000000">
      <w:pPr>
        <w:spacing w:afterLines="100" w:after="240"/>
        <w:ind w:left="720" w:hanging="720"/>
      </w:pPr>
      <w:r>
        <w:t xml:space="preserve">Guiney, J. L., Lawrence, M. B. (1999, January 28). Preliminary Report: Hurricane Mitch (AL131998). National Hurricane Center. Retrieved August 29, 2023, from </w:t>
      </w:r>
      <w:hyperlink r:id="rId72" w:history="1">
        <w:r>
          <w:t>https://www.nhc.noaa.gov/data/tcr/AL131998_Mitch.pdf</w:t>
        </w:r>
      </w:hyperlink>
    </w:p>
    <w:p w14:paraId="72C70EE3" w14:textId="77777777" w:rsidR="00DB55A1" w:rsidRDefault="00000000">
      <w:pPr>
        <w:spacing w:afterLines="100" w:after="240"/>
        <w:ind w:left="720" w:hanging="720"/>
      </w:pPr>
      <w:proofErr w:type="spellStart"/>
      <w:r>
        <w:t>Hagy</w:t>
      </w:r>
      <w:proofErr w:type="spellEnd"/>
      <w:r>
        <w:t xml:space="preserve">, J.D., </w:t>
      </w:r>
      <w:proofErr w:type="spellStart"/>
      <w:r>
        <w:t>Lehrter</w:t>
      </w:r>
      <w:proofErr w:type="spellEnd"/>
      <w:r>
        <w:t xml:space="preserve">, J.C. &amp; Murrell, M.C. Effects of Hurricane Ivan on water quality in Pensacola Bay, Florida. Estuaries and Coasts: J ERF 29, 919–925 (2006). </w:t>
      </w:r>
      <w:hyperlink r:id="rId73" w:history="1">
        <w:r>
          <w:t>Https://doi.org/10.1007/BF02798651</w:t>
        </w:r>
      </w:hyperlink>
    </w:p>
    <w:p w14:paraId="5992FD25" w14:textId="77777777" w:rsidR="00DB55A1" w:rsidRDefault="00000000">
      <w:pPr>
        <w:spacing w:afterLines="100" w:after="240"/>
        <w:ind w:left="720" w:hanging="720"/>
      </w:pPr>
      <w:proofErr w:type="spellStart"/>
      <w:r>
        <w:lastRenderedPageBreak/>
        <w:t>Hatzikyriakou</w:t>
      </w:r>
      <w:proofErr w:type="spellEnd"/>
      <w:r>
        <w:t>, A., &amp; Lin, N. (2018). Assessing the vulnerability of structures and residential communities to storm surge: An analysis of flood impact during Hurricane Sandy. Frontiers in Built Environment, 4, 4.</w:t>
      </w:r>
    </w:p>
    <w:p w14:paraId="770656D2" w14:textId="77777777" w:rsidR="00DB55A1" w:rsidRDefault="00000000">
      <w:pPr>
        <w:spacing w:afterLines="100" w:after="240"/>
        <w:ind w:left="720" w:hanging="720"/>
      </w:pPr>
      <w:r>
        <w:t xml:space="preserve">Hebert, P. J. (1980). Atlantic Hurricane Season of 1979. Monthly Weather Review, 108(7), 973-990. </w:t>
      </w:r>
      <w:hyperlink r:id="rId74" w:history="1">
        <w:r>
          <w:t>https://doi.org/10.1175/1520-0493(1980)108&lt;0973:AHSO&gt;2.0.CO;2</w:t>
        </w:r>
      </w:hyperlink>
    </w:p>
    <w:p w14:paraId="493DA316" w14:textId="77777777" w:rsidR="00DB55A1" w:rsidRDefault="00000000">
      <w:pPr>
        <w:spacing w:afterLines="100" w:after="240"/>
        <w:ind w:left="720" w:hanging="720"/>
      </w:pPr>
      <w:proofErr w:type="spellStart"/>
      <w:r>
        <w:t>Hennessee</w:t>
      </w:r>
      <w:proofErr w:type="spellEnd"/>
      <w:r>
        <w:t xml:space="preserve">, L. and </w:t>
      </w:r>
      <w:proofErr w:type="spellStart"/>
      <w:r>
        <w:t>Halka</w:t>
      </w:r>
      <w:proofErr w:type="spellEnd"/>
      <w:r>
        <w:t xml:space="preserve">, J. (2004). Hurricane Isabel and Shore Erosion: Chesapeake Bay, Maryland. Maryland Geological Survey. Retrieved August 29, 2023, from </w:t>
      </w:r>
      <w:hyperlink r:id="rId75" w:history="1">
        <w:r>
          <w:t>http://www.mgs.md.gov/coastal_geology/documents/isabel_erosion_poster.pdf</w:t>
        </w:r>
      </w:hyperlink>
    </w:p>
    <w:p w14:paraId="5CA652F0" w14:textId="77777777" w:rsidR="00DB55A1" w:rsidRDefault="00000000">
      <w:pPr>
        <w:spacing w:afterLines="100" w:after="240"/>
        <w:ind w:left="720" w:hanging="720"/>
      </w:pPr>
      <w:r>
        <w:t xml:space="preserve">Herbert, K. (2014, April 15). Hurricane Rita and the Environmental Impact on Vermillion Parish. </w:t>
      </w:r>
      <w:proofErr w:type="spellStart"/>
      <w:r>
        <w:t>ViaNolaVie</w:t>
      </w:r>
      <w:proofErr w:type="spellEnd"/>
      <w:r>
        <w:t xml:space="preserve">. Retrieved August 29, 2023, from </w:t>
      </w:r>
      <w:hyperlink r:id="rId76" w:history="1">
        <w:r>
          <w:t>https://www.vianolavie.org/2014/04/15/hurricane-rita-and-the-environmental-impact-on-vermillion-parish/</w:t>
        </w:r>
      </w:hyperlink>
    </w:p>
    <w:p w14:paraId="73C8BA1E" w14:textId="77777777" w:rsidR="00DB55A1" w:rsidRDefault="00000000">
      <w:pPr>
        <w:spacing w:afterLines="100" w:after="240"/>
        <w:ind w:left="720" w:hanging="720"/>
      </w:pPr>
      <w:proofErr w:type="spellStart"/>
      <w:r>
        <w:t>Histroy</w:t>
      </w:r>
      <w:proofErr w:type="spellEnd"/>
      <w:r>
        <w:t xml:space="preserve">. (2018, March 6). 1964 Alaska Earthquake. HISTORY. Retrieved August 29, 2023, from </w:t>
      </w:r>
      <w:hyperlink r:id="rId77" w:history="1">
        <w:r>
          <w:t>https://www.history.com/topics/natural-disasters-and-environment/1964-alaska-earthquake</w:t>
        </w:r>
      </w:hyperlink>
    </w:p>
    <w:p w14:paraId="7699178B" w14:textId="77777777" w:rsidR="00DB55A1" w:rsidRDefault="00000000">
      <w:pPr>
        <w:spacing w:afterLines="100" w:after="240"/>
        <w:ind w:left="720" w:hanging="720"/>
      </w:pPr>
      <w:proofErr w:type="spellStart"/>
      <w:r>
        <w:t>Holling</w:t>
      </w:r>
      <w:proofErr w:type="spellEnd"/>
      <w:r>
        <w:t xml:space="preserve">, C. S. (1973). Resilience and stability of ecological systems. Annual Review of Ecology and Systematics, 4(1), 1–23. </w:t>
      </w:r>
      <w:hyperlink r:id="rId78" w:history="1">
        <w:r>
          <w:t>Https://doi.org/10.1146/annurev.es.04.110173.000245</w:t>
        </w:r>
      </w:hyperlink>
    </w:p>
    <w:p w14:paraId="6A291911" w14:textId="77777777" w:rsidR="00DB55A1" w:rsidRDefault="00000000">
      <w:pPr>
        <w:spacing w:afterLines="100" w:after="240"/>
        <w:ind w:left="720" w:hanging="720"/>
      </w:pPr>
      <w:r>
        <w:t>Horton, J. W., Chapman, M. C., &amp; Green, R. A. (2015). The 2011 Mineral, Virginia, earthquake, and its significance for seismic hazards in eastern North America—Overview and synthesis. The 2011 Mineral, Virginia, Earthquake, and Its Significance for Seismic Hazards in Eastern North America, 509, 1-25.</w:t>
      </w:r>
    </w:p>
    <w:p w14:paraId="45B39ED5" w14:textId="77777777" w:rsidR="00DB55A1" w:rsidRDefault="00000000">
      <w:pPr>
        <w:spacing w:afterLines="100" w:after="240"/>
        <w:ind w:left="720" w:hanging="720"/>
      </w:pPr>
      <w:r>
        <w:t xml:space="preserve"> </w:t>
      </w:r>
    </w:p>
    <w:p w14:paraId="16E11C4F" w14:textId="77777777" w:rsidR="00DB55A1" w:rsidRDefault="00000000">
      <w:pPr>
        <w:spacing w:afterLines="100" w:after="240"/>
        <w:ind w:left="720" w:hanging="720"/>
      </w:pPr>
      <w:r>
        <w:t xml:space="preserve">Hurricane Science. (1969). “1969- Hurricane Camille”. Hurricane Science. Retrieved August 29, 2023, from </w:t>
      </w:r>
      <w:hyperlink r:id="rId79" w:history="1">
        <w:r>
          <w:t>http://www.hurricanescience.org/history/storms/1960s/camille/</w:t>
        </w:r>
      </w:hyperlink>
    </w:p>
    <w:p w14:paraId="5507CEC0" w14:textId="77777777" w:rsidR="00DB55A1" w:rsidRDefault="00000000">
      <w:pPr>
        <w:spacing w:afterLines="100" w:after="240"/>
        <w:ind w:left="720" w:hanging="720"/>
      </w:pPr>
      <w:r>
        <w:softHyphen/>
        <w:t xml:space="preserve">Hurricanes. (2023). 2008-Hurricane Ike. Hurricanes: Science and Society. Retrieved September 22, 2023, from </w:t>
      </w:r>
      <w:hyperlink r:id="rId80" w:history="1">
        <w:r>
          <w:t>http://www.hurricanescience.org/history/storms/2000s/ike/</w:t>
        </w:r>
      </w:hyperlink>
    </w:p>
    <w:p w14:paraId="2793839A" w14:textId="77777777" w:rsidR="00DB55A1" w:rsidRDefault="00000000">
      <w:pPr>
        <w:spacing w:afterLines="100" w:after="240"/>
        <w:ind w:left="720" w:hanging="720"/>
      </w:pPr>
      <w:proofErr w:type="spellStart"/>
      <w:r>
        <w:lastRenderedPageBreak/>
        <w:t>Iervolino</w:t>
      </w:r>
      <w:proofErr w:type="spellEnd"/>
      <w:r>
        <w:t xml:space="preserve">, I., Giorgio, M., &amp; </w:t>
      </w:r>
      <w:proofErr w:type="spellStart"/>
      <w:r>
        <w:t>Chioccarelli</w:t>
      </w:r>
      <w:proofErr w:type="spellEnd"/>
      <w:r>
        <w:t xml:space="preserve">, E. (2013). Gamma degradation models for earthquake-resistant structures. Structural Safety, 45, 48–58. </w:t>
      </w:r>
      <w:hyperlink r:id="rId81" w:history="1">
        <w:r>
          <w:t>Https://doi.org/10.1016/j.strusafe.2013.09.001</w:t>
        </w:r>
      </w:hyperlink>
    </w:p>
    <w:p w14:paraId="612C7B57" w14:textId="77777777" w:rsidR="00DB55A1" w:rsidRDefault="00000000">
      <w:pPr>
        <w:spacing w:afterLines="100" w:after="240"/>
        <w:ind w:left="720" w:hanging="720"/>
      </w:pPr>
      <w:r>
        <w:t xml:space="preserve">Jacobson, S. (2003, July 19). North Brookfield tornado makes one wonder whether big twisters happen here. In a word, yes. Wicked Local. Retrieved August 30, 2023, from </w:t>
      </w:r>
      <w:hyperlink r:id="rId82" w:history="1">
        <w:r>
          <w:t>https://www.wickedlocal.com/story/regional/massachusetts/2023/07/19/1953-tornado-worcester-ma-killed-94-people-destroyed-4000-buildings/70424153007/</w:t>
        </w:r>
      </w:hyperlink>
    </w:p>
    <w:p w14:paraId="0284B4FE" w14:textId="77777777" w:rsidR="00DB55A1" w:rsidRDefault="00000000">
      <w:pPr>
        <w:spacing w:afterLines="100" w:after="240"/>
        <w:ind w:left="720" w:hanging="720"/>
      </w:pPr>
      <w:r>
        <w:t xml:space="preserve">Jia, G., </w:t>
      </w:r>
      <w:proofErr w:type="spellStart"/>
      <w:r>
        <w:t>Tabandeh</w:t>
      </w:r>
      <w:proofErr w:type="spellEnd"/>
      <w:r>
        <w:t xml:space="preserve">, A., &amp; </w:t>
      </w:r>
      <w:proofErr w:type="spellStart"/>
      <w:r>
        <w:t>Gardoni</w:t>
      </w:r>
      <w:proofErr w:type="spellEnd"/>
      <w:r>
        <w:t xml:space="preserve">, P. (2017). Life-cycle analysis of engineering systems: Modeling deterioration, instantaneous reliability, and resilience. Risk and Reliability Analysis: Theory and Applications: In Honor of Prof. Armen Der </w:t>
      </w:r>
      <w:proofErr w:type="spellStart"/>
      <w:r>
        <w:t>Kiureghian</w:t>
      </w:r>
      <w:proofErr w:type="spellEnd"/>
      <w:r>
        <w:t>, 465–494.</w:t>
      </w:r>
    </w:p>
    <w:p w14:paraId="38201578" w14:textId="77777777" w:rsidR="00DB55A1" w:rsidRDefault="00000000">
      <w:pPr>
        <w:spacing w:afterLines="100" w:after="240"/>
        <w:ind w:left="720" w:hanging="720"/>
      </w:pPr>
      <w:proofErr w:type="spellStart"/>
      <w:r>
        <w:t>Joanni</w:t>
      </w:r>
      <w:proofErr w:type="spellEnd"/>
      <w:r>
        <w:t xml:space="preserve">, A., &amp; </w:t>
      </w:r>
      <w:proofErr w:type="spellStart"/>
      <w:r>
        <w:t>Rackwitz</w:t>
      </w:r>
      <w:proofErr w:type="spellEnd"/>
      <w:r>
        <w:t xml:space="preserve">, R. (2008). Cost–benefit optimization for maintained structures by a renewal model. Reliability Engineering &amp; System Safety, 93(3), 489–499. </w:t>
      </w:r>
      <w:hyperlink r:id="rId83" w:history="1">
        <w:r>
          <w:t>Https://doi.org/10.1016/j.ress.2006.12.014</w:t>
        </w:r>
      </w:hyperlink>
    </w:p>
    <w:p w14:paraId="41E461FB" w14:textId="77777777" w:rsidR="00DB55A1" w:rsidRDefault="00000000">
      <w:pPr>
        <w:spacing w:afterLines="100" w:after="240"/>
        <w:ind w:left="720" w:hanging="720"/>
      </w:pPr>
      <w:r>
        <w:t xml:space="preserve">Kansas Historical Society. (2004, November). Udall Tornado 1955. Kansas Historical Society. Retrieved August 30, 2023, from </w:t>
      </w:r>
      <w:hyperlink r:id="rId84" w:history="1">
        <w:r>
          <w:t>https://www.kshs.org/kansapedia/udall-tornado-1955/12225</w:t>
        </w:r>
      </w:hyperlink>
    </w:p>
    <w:p w14:paraId="718FAC4D" w14:textId="77777777" w:rsidR="00DB55A1" w:rsidRDefault="00000000">
      <w:pPr>
        <w:spacing w:afterLines="100" w:after="240"/>
        <w:ind w:left="720" w:hanging="720"/>
      </w:pPr>
      <w:r>
        <w:t xml:space="preserve">Kennedy, R. P., Cornell, C. A., Campbell, R. D., Kaplan, S., &amp; Perla, H. F. (1980). Probabilistic seismic safety study of an existing nuclear power plant. Nuclear Engineering and Design, 59(2), 315–338. </w:t>
      </w:r>
      <w:hyperlink r:id="rId85" w:history="1">
        <w:r>
          <w:t>Https://doi.org/10/fjptg9</w:t>
        </w:r>
      </w:hyperlink>
    </w:p>
    <w:p w14:paraId="2FD2092C" w14:textId="77777777" w:rsidR="00DB55A1" w:rsidRDefault="00000000">
      <w:pPr>
        <w:spacing w:afterLines="100" w:after="240"/>
        <w:ind w:left="720" w:hanging="720"/>
      </w:pPr>
      <w:proofErr w:type="spellStart"/>
      <w:r>
        <w:t>Khajehei</w:t>
      </w:r>
      <w:proofErr w:type="spellEnd"/>
      <w:r>
        <w:t>, S. (2019). Recovery challenges of public housing residents after disasters: Lumberton, North Carolina after Hurricane Matthew (Doctoral dissertation, Iowa State University).</w:t>
      </w:r>
    </w:p>
    <w:p w14:paraId="27B6B8EC" w14:textId="77777777" w:rsidR="00DB55A1" w:rsidRDefault="00000000">
      <w:pPr>
        <w:spacing w:afterLines="100" w:after="240"/>
        <w:ind w:left="720" w:hanging="720"/>
      </w:pPr>
      <w:proofErr w:type="spellStart"/>
      <w:r>
        <w:t>Khajehei</w:t>
      </w:r>
      <w:proofErr w:type="spellEnd"/>
      <w:r>
        <w:t xml:space="preserve">, S., &amp; </w:t>
      </w:r>
      <w:proofErr w:type="spellStart"/>
      <w:r>
        <w:t>Hamideh</w:t>
      </w:r>
      <w:proofErr w:type="spellEnd"/>
      <w:r>
        <w:t xml:space="preserve">, S. (2024). Post-Disaster Recovery Challenges of Public Housing Residents: Lumberton, North Carolina After Hurricane Matthew. Urban Affairs Review, 60(1), 232-271. </w:t>
      </w:r>
      <w:hyperlink r:id="rId86" w:history="1">
        <w:r>
          <w:t>https://doi.org/10.1177/10780874231167570</w:t>
        </w:r>
      </w:hyperlink>
    </w:p>
    <w:p w14:paraId="27E10AB4" w14:textId="77777777" w:rsidR="00DB55A1" w:rsidRDefault="00000000">
      <w:pPr>
        <w:spacing w:afterLines="100" w:after="240"/>
        <w:ind w:left="720" w:hanging="720"/>
      </w:pPr>
      <w:proofErr w:type="spellStart"/>
      <w:r>
        <w:t>Klutke</w:t>
      </w:r>
      <w:proofErr w:type="spellEnd"/>
      <w:r>
        <w:t xml:space="preserve">, G.-A., &amp; Yang, Y. (2002). The availability of inspected systems subject to shocks and graceful degradation. IEEE Transactions on Reliability, 51(3), 371–374. </w:t>
      </w:r>
      <w:hyperlink r:id="rId87" w:history="1">
        <w:r>
          <w:t>Https://doi.org/10.1109/TR.2002.802891</w:t>
        </w:r>
      </w:hyperlink>
    </w:p>
    <w:p w14:paraId="7F64747A" w14:textId="77777777" w:rsidR="00DB55A1" w:rsidRDefault="00000000">
      <w:pPr>
        <w:spacing w:afterLines="100" w:after="240"/>
        <w:ind w:left="720" w:hanging="720"/>
      </w:pPr>
      <w:proofErr w:type="spellStart"/>
      <w:r>
        <w:lastRenderedPageBreak/>
        <w:t>Knabb</w:t>
      </w:r>
      <w:proofErr w:type="spellEnd"/>
      <w:r>
        <w:t xml:space="preserve">, R. D., Rhome, J.R., Brown, D. P. (2023, January 4). Tropical cyclone Report: Hurricane Katrina (AL122005). National Hurricane Center. Retrieved August 29, 2023, from </w:t>
      </w:r>
      <w:hyperlink r:id="rId88" w:history="1">
        <w:r>
          <w:t>https://www.nhc.noaa.gov/data/tcr/AL122005_Katrina.pdf</w:t>
        </w:r>
      </w:hyperlink>
    </w:p>
    <w:p w14:paraId="4BD56B66" w14:textId="77777777" w:rsidR="00DB55A1" w:rsidRDefault="00000000">
      <w:pPr>
        <w:spacing w:afterLines="100" w:after="240"/>
        <w:ind w:left="720" w:hanging="720"/>
      </w:pPr>
      <w:proofErr w:type="spellStart"/>
      <w:r>
        <w:t>Koliou</w:t>
      </w:r>
      <w:proofErr w:type="spellEnd"/>
      <w:r>
        <w:t xml:space="preserve">, M., Van De Lindt, J. W., McAllister, T. P., </w:t>
      </w:r>
      <w:proofErr w:type="spellStart"/>
      <w:r>
        <w:t>Ellingwood</w:t>
      </w:r>
      <w:proofErr w:type="spellEnd"/>
      <w:r>
        <w:t xml:space="preserve">, B. R., Dillard, M., &amp; Cutler, H. (2020). State of the research in community resilience: Progress and challenges. Sustainable and Resilient Infrastructure, 5(3), 131–151. </w:t>
      </w:r>
      <w:hyperlink r:id="rId89" w:history="1">
        <w:r>
          <w:t>Https://doi.org/10.1080/23789689.2017.1418547</w:t>
        </w:r>
      </w:hyperlink>
    </w:p>
    <w:p w14:paraId="5586044A" w14:textId="77777777" w:rsidR="00DB55A1" w:rsidRDefault="00000000">
      <w:pPr>
        <w:spacing w:afterLines="100" w:after="240"/>
        <w:ind w:left="720" w:hanging="720"/>
      </w:pPr>
      <w:r>
        <w:t xml:space="preserve">Kumar, R., &amp; </w:t>
      </w:r>
      <w:proofErr w:type="spellStart"/>
      <w:r>
        <w:t>Gardoni</w:t>
      </w:r>
      <w:proofErr w:type="spellEnd"/>
      <w:r>
        <w:t xml:space="preserve">, P. (2014a). Effect of seismic degradation on the fragility of reinforced concrete bridges. Engineering Structures, 79, 267–275. </w:t>
      </w:r>
      <w:hyperlink r:id="rId90" w:history="1">
        <w:r>
          <w:t>Https://doi.org/10.1016/j.engstruct.2014.08.019</w:t>
        </w:r>
      </w:hyperlink>
    </w:p>
    <w:p w14:paraId="115F7BBA" w14:textId="77777777" w:rsidR="00DB55A1" w:rsidRDefault="00000000">
      <w:pPr>
        <w:spacing w:afterLines="100" w:after="240"/>
        <w:ind w:left="720" w:hanging="720"/>
      </w:pPr>
      <w:r>
        <w:t xml:space="preserve">Kumar, R., &amp; </w:t>
      </w:r>
      <w:proofErr w:type="spellStart"/>
      <w:r>
        <w:t>Gardoni</w:t>
      </w:r>
      <w:proofErr w:type="spellEnd"/>
      <w:r>
        <w:t xml:space="preserve">, P. (2014b). Renewal theory-based life-cycle analysis of deteriorating engineering systems. Structural Safety, 50, 94–102. </w:t>
      </w:r>
      <w:hyperlink r:id="rId91" w:history="1">
        <w:r>
          <w:t>Https://doi.org/10.1016/j.strusafe.2014.03.012</w:t>
        </w:r>
      </w:hyperlink>
    </w:p>
    <w:p w14:paraId="171A572E" w14:textId="77777777" w:rsidR="00DB55A1" w:rsidRDefault="00000000">
      <w:pPr>
        <w:spacing w:afterLines="100" w:after="240"/>
        <w:ind w:left="720" w:hanging="720"/>
      </w:pPr>
      <w:r>
        <w:t xml:space="preserve">Kumar, R., Cline, D. B., &amp; </w:t>
      </w:r>
      <w:proofErr w:type="spellStart"/>
      <w:r>
        <w:t>Gardoni</w:t>
      </w:r>
      <w:proofErr w:type="spellEnd"/>
      <w:r>
        <w:t xml:space="preserve">, P. (2015). A stochastic framework to model deterioration in engineering systems. Structural Safety, 53, 36–43. </w:t>
      </w:r>
      <w:hyperlink r:id="rId92" w:history="1">
        <w:r>
          <w:t>Https://doi.org/10.1016/j.strusafe.2014.12.001</w:t>
        </w:r>
      </w:hyperlink>
    </w:p>
    <w:p w14:paraId="688F338F" w14:textId="77777777" w:rsidR="00DB55A1" w:rsidRDefault="00000000">
      <w:pPr>
        <w:spacing w:afterLines="100" w:after="240"/>
        <w:ind w:left="720" w:hanging="720"/>
      </w:pPr>
      <w:r>
        <w:t xml:space="preserve">Kumar, R., </w:t>
      </w:r>
      <w:proofErr w:type="spellStart"/>
      <w:r>
        <w:t>Gardoni</w:t>
      </w:r>
      <w:proofErr w:type="spellEnd"/>
      <w:r>
        <w:t xml:space="preserve">, P., &amp; Sanchez-Silva, M. (2009). Effect of cumulative seismic damage and corrosion on the life-cycle cost of reinforced concrete bridges. Earthquake Engineering &amp; Structural Dynamics, 38(7), 887–905. </w:t>
      </w:r>
      <w:hyperlink r:id="rId93" w:history="1">
        <w:r>
          <w:t>Https://doi.org/10.1002/eqe.873</w:t>
        </w:r>
      </w:hyperlink>
    </w:p>
    <w:p w14:paraId="58B9E976" w14:textId="77777777" w:rsidR="00DB55A1" w:rsidRDefault="00000000">
      <w:pPr>
        <w:spacing w:afterLines="100" w:after="240"/>
        <w:ind w:left="720" w:hanging="720"/>
      </w:pPr>
      <w:r>
        <w:t xml:space="preserve">KY3. (2022, May 21). Eleven years later: Remembering the May 22, </w:t>
      </w:r>
      <w:proofErr w:type="gramStart"/>
      <w:r>
        <w:t>2011</w:t>
      </w:r>
      <w:proofErr w:type="gramEnd"/>
      <w:r>
        <w:t xml:space="preserve"> tornado in Joplin. KY3. Retrieved August 30, 2023, from </w:t>
      </w:r>
      <w:hyperlink r:id="rId94" w:history="1">
        <w:r>
          <w:t>https://www.ky3.com/2022/05/21/eleven-years-later-remembering-may-22-2011-tornado-joplin/</w:t>
        </w:r>
      </w:hyperlink>
    </w:p>
    <w:p w14:paraId="6F3E3F03" w14:textId="77777777" w:rsidR="00DB55A1" w:rsidRDefault="00000000">
      <w:pPr>
        <w:spacing w:afterLines="100" w:after="240"/>
        <w:ind w:left="720" w:hanging="720"/>
      </w:pPr>
      <w:r>
        <w:t xml:space="preserve">Lawrence, M. B. (2003, April 3). Tropical Cyclone Report: Hurricane Lili (AL132002). National Hurricane Center. Retrieved August 29, 2023, from </w:t>
      </w:r>
      <w:hyperlink r:id="rId95" w:history="1">
        <w:r>
          <w:t>https://www.nhc.noaa.gov/data/tcr/AL132002_Lili.pdf</w:t>
        </w:r>
      </w:hyperlink>
    </w:p>
    <w:p w14:paraId="42044C8D" w14:textId="77777777" w:rsidR="00DB55A1" w:rsidRDefault="00000000">
      <w:pPr>
        <w:spacing w:afterLines="100" w:after="240"/>
        <w:ind w:left="720" w:hanging="720"/>
      </w:pPr>
      <w:proofErr w:type="spellStart"/>
      <w:r>
        <w:lastRenderedPageBreak/>
        <w:t>LSC</w:t>
      </w:r>
      <w:proofErr w:type="spellEnd"/>
      <w:r>
        <w:t xml:space="preserve">. (2021, August). Harvey’s Environmental Impacts. Lone Star Legal Aid. Retrieved August 29, 2023, from </w:t>
      </w:r>
      <w:hyperlink r:id="rId96" w:history="1">
        <w:r>
          <w:t>https://www.lonestarlegal.org/wp-content/uploads/2021/08/Harvey-Environmental-Impacts-English-1.pdf</w:t>
        </w:r>
      </w:hyperlink>
    </w:p>
    <w:p w14:paraId="39F99DCE" w14:textId="77777777" w:rsidR="00DB55A1" w:rsidRDefault="00000000">
      <w:pPr>
        <w:spacing w:afterLines="100" w:after="240"/>
        <w:ind w:left="720" w:hanging="720"/>
      </w:pPr>
      <w:r>
        <w:t xml:space="preserve">LSU. (1965). Hurricane Betsy, 1965. Louisiana State University. Retrieved August 29, 2023, from </w:t>
      </w:r>
      <w:hyperlink r:id="rId97" w:history="1">
        <w:r>
          <w:t>https://guides.lib.lsu.edu/Hurricanes/Betsy</w:t>
        </w:r>
      </w:hyperlink>
    </w:p>
    <w:p w14:paraId="3827C6D9" w14:textId="77777777" w:rsidR="00DB55A1" w:rsidRDefault="00000000">
      <w:pPr>
        <w:spacing w:afterLines="100" w:after="240"/>
        <w:ind w:left="720" w:hanging="720"/>
      </w:pPr>
      <w:proofErr w:type="spellStart"/>
      <w:r>
        <w:t>Mauney</w:t>
      </w:r>
      <w:proofErr w:type="spellEnd"/>
      <w:r>
        <w:t xml:space="preserve">, L. (2022). Case study: </w:t>
      </w:r>
      <w:proofErr w:type="spellStart"/>
      <w:r>
        <w:t>Hebgen</w:t>
      </w:r>
      <w:proofErr w:type="spellEnd"/>
      <w:r>
        <w:t xml:space="preserve"> Dam (Montana, 1959). Lessons Learned. Retrieved August 29, 2023, from </w:t>
      </w:r>
      <w:hyperlink r:id="rId98" w:history="1">
        <w:r>
          <w:t>https://damfailures.org/case-study/hebgen-dam-montana-1959/</w:t>
        </w:r>
      </w:hyperlink>
    </w:p>
    <w:p w14:paraId="69043298" w14:textId="77777777" w:rsidR="00DB55A1" w:rsidRDefault="00000000">
      <w:pPr>
        <w:spacing w:afterLines="100" w:after="240"/>
        <w:ind w:left="720" w:hanging="720"/>
      </w:pPr>
      <w:r>
        <w:t xml:space="preserve">Mayfield, M. (1999, November 2). Preliminary Report: Hurricane Opal (AL171995). National Hurricane Center. Retrieved August 29, 2023, from </w:t>
      </w:r>
      <w:hyperlink r:id="rId99" w:history="1">
        <w:r>
          <w:t>https://www.nhc.noaa.gov/data/tcr/AL171995_Opal.pdf</w:t>
        </w:r>
      </w:hyperlink>
    </w:p>
    <w:p w14:paraId="6115E129" w14:textId="77777777" w:rsidR="00DB55A1" w:rsidRDefault="00000000">
      <w:pPr>
        <w:spacing w:afterLines="100" w:after="240"/>
        <w:ind w:left="720" w:hanging="720"/>
      </w:pPr>
      <w:r>
        <w:t xml:space="preserve">McAllister, T. P. (2013). Developing Guidelines and Standards for Disaster Resilience of the Built Environment: A Research Needs Assessment (NIST TN 1795). NIST. </w:t>
      </w:r>
      <w:hyperlink r:id="rId100" w:history="1">
        <w:r>
          <w:t>Https://www.nist.gov/publications/developing-guidelines-and-standards-disaster-resilience-built-environment-research</w:t>
        </w:r>
      </w:hyperlink>
    </w:p>
    <w:p w14:paraId="1F6BC9F9" w14:textId="77777777" w:rsidR="00DB55A1" w:rsidRDefault="00000000">
      <w:pPr>
        <w:spacing w:afterLines="100" w:after="240"/>
        <w:ind w:left="720" w:hanging="720"/>
      </w:pPr>
      <w:r>
        <w:t xml:space="preserve">Mehta, A. (2021).  Revitalizing the Puerto Rican Economy After Hurricane Maria. The Cardinal Edge: Vol. 1, Article 7. Retrieved August 29, 2023, from </w:t>
      </w:r>
      <w:hyperlink r:id="rId101" w:history="1">
        <w:r>
          <w:t>https://ir.library.louisville.edu/tce/vol1/iss2/7</w:t>
        </w:r>
      </w:hyperlink>
    </w:p>
    <w:p w14:paraId="05301467" w14:textId="77777777" w:rsidR="00DB55A1" w:rsidRDefault="00000000">
      <w:pPr>
        <w:spacing w:afterLines="100" w:after="240"/>
        <w:ind w:left="720" w:hanging="720"/>
      </w:pPr>
      <w:r>
        <w:t xml:space="preserve">Mercy Corps. (2020, August 04). The facts: Hurricane Dorian’s devastating effect on The Bahamas. Mercy Corps. Retrieved August 29, 2023, from </w:t>
      </w:r>
      <w:hyperlink r:id="rId102" w:history="1">
        <w:r>
          <w:t>https://www.mercycorps.org/blog/quick-facts-hurricane-dorian-bahamas</w:t>
        </w:r>
      </w:hyperlink>
    </w:p>
    <w:p w14:paraId="208B56B6" w14:textId="77777777" w:rsidR="00DB55A1" w:rsidRDefault="00000000">
      <w:pPr>
        <w:spacing w:afterLines="100" w:after="240"/>
        <w:ind w:left="720" w:hanging="720"/>
      </w:pPr>
      <w:proofErr w:type="spellStart"/>
      <w:r>
        <w:t>Mieler</w:t>
      </w:r>
      <w:proofErr w:type="spellEnd"/>
      <w:r>
        <w:t xml:space="preserve">, M., </w:t>
      </w:r>
      <w:proofErr w:type="spellStart"/>
      <w:r>
        <w:t>Stojadinovic</w:t>
      </w:r>
      <w:proofErr w:type="spellEnd"/>
      <w:r>
        <w:t xml:space="preserve">, B., </w:t>
      </w:r>
      <w:proofErr w:type="spellStart"/>
      <w:r>
        <w:t>Budnitz</w:t>
      </w:r>
      <w:proofErr w:type="spellEnd"/>
      <w:r>
        <w:t xml:space="preserve">, R., </w:t>
      </w:r>
      <w:proofErr w:type="spellStart"/>
      <w:r>
        <w:t>Comerio</w:t>
      </w:r>
      <w:proofErr w:type="spellEnd"/>
      <w:r>
        <w:t xml:space="preserve">, M., &amp; </w:t>
      </w:r>
      <w:proofErr w:type="spellStart"/>
      <w:r>
        <w:t>Mahin</w:t>
      </w:r>
      <w:proofErr w:type="spellEnd"/>
      <w:r>
        <w:t xml:space="preserve">, S. (2015). A framework for linking community-resilience goals to specific performance targets for the built environment. Earthquake Spectra, 31(3), 1267–1283. </w:t>
      </w:r>
      <w:hyperlink r:id="rId103" w:history="1">
        <w:r>
          <w:t>Https://doi.org/10.1193/082213EQS237M</w:t>
        </w:r>
      </w:hyperlink>
    </w:p>
    <w:p w14:paraId="1C8A4CCD" w14:textId="77777777" w:rsidR="00DB55A1" w:rsidRDefault="00000000">
      <w:pPr>
        <w:spacing w:afterLines="100" w:after="240"/>
        <w:ind w:left="720" w:hanging="720"/>
      </w:pPr>
      <w:r>
        <w:t xml:space="preserve">Mori, Y., &amp; </w:t>
      </w:r>
      <w:proofErr w:type="spellStart"/>
      <w:r>
        <w:t>Ellingwood</w:t>
      </w:r>
      <w:proofErr w:type="spellEnd"/>
      <w:r>
        <w:t>, B. R. (1994). Maintaining reliability of concrete structures. I: Role of inspection/repair. Journal of Structural Engineering, 120(3), 824–845.</w:t>
      </w:r>
    </w:p>
    <w:p w14:paraId="00B10F4C" w14:textId="77777777" w:rsidR="00DB55A1" w:rsidRDefault="00000000">
      <w:pPr>
        <w:spacing w:afterLines="100" w:after="240"/>
        <w:ind w:left="720" w:hanging="720"/>
      </w:pPr>
      <w:r>
        <w:lastRenderedPageBreak/>
        <w:t xml:space="preserve">Mosher, K. (2002). Sea Science: Floyd Follow-up: The Lingering Effects. North Carolina Sea Grant. Retrieved August 29, 2023, from  </w:t>
      </w:r>
      <w:hyperlink r:id="rId104" w:history="1">
        <w:r>
          <w:t>https://ncseagrant.ncsu.edu/coastwatch/previous-issues/2000-2/early-summer-2000/sea-science-floyd-follow-up-the-lingering-effects/</w:t>
        </w:r>
      </w:hyperlink>
    </w:p>
    <w:p w14:paraId="23A47A47" w14:textId="77777777" w:rsidR="00DB55A1" w:rsidRDefault="00000000">
      <w:pPr>
        <w:spacing w:afterLines="100" w:after="240"/>
        <w:ind w:left="720" w:hanging="720"/>
      </w:pPr>
      <w:r>
        <w:t xml:space="preserve">NBC News. (2008, October 5). Environmental damage widespread after Ike. NBC News. Retrieved August 29, 2023, from </w:t>
      </w:r>
      <w:hyperlink r:id="rId105" w:history="1">
        <w:r>
          <w:t>https://www.nbcnews.com/id/wbna27034445</w:t>
        </w:r>
      </w:hyperlink>
    </w:p>
    <w:p w14:paraId="77F3BAF3" w14:textId="77777777" w:rsidR="00DB55A1" w:rsidRDefault="00000000">
      <w:pPr>
        <w:spacing w:afterLines="100" w:after="240"/>
        <w:ind w:left="720" w:hanging="720"/>
      </w:pPr>
      <w:r>
        <w:t xml:space="preserve">Neal, R. (2005, February 2-4). Impacts of Hurricane Charley on the Southwest Florida Coastline. Florida Shore and Beach Preservation Association. Retrieved August 29, 2023, from </w:t>
      </w:r>
      <w:hyperlink r:id="rId106" w:history="1">
        <w:r>
          <w:t>https://fsbpa.com/05Proceedings/01-Robert%20Neal.pdf</w:t>
        </w:r>
      </w:hyperlink>
    </w:p>
    <w:p w14:paraId="5C57FAB8" w14:textId="77777777" w:rsidR="00DB55A1" w:rsidRDefault="00000000">
      <w:pPr>
        <w:spacing w:afterLines="100" w:after="240"/>
        <w:ind w:left="720" w:hanging="720"/>
      </w:pPr>
      <w:r>
        <w:t>National Geophysical Data Center / World Data Service (</w:t>
      </w:r>
      <w:proofErr w:type="spellStart"/>
      <w:r>
        <w:t>NGDC</w:t>
      </w:r>
      <w:proofErr w:type="spellEnd"/>
      <w:r>
        <w:t>/</w:t>
      </w:r>
      <w:proofErr w:type="spellStart"/>
      <w:r>
        <w:t>WDS</w:t>
      </w:r>
      <w:proofErr w:type="spellEnd"/>
      <w:r>
        <w:t xml:space="preserve">): </w:t>
      </w:r>
      <w:proofErr w:type="spellStart"/>
      <w:r>
        <w:t>NCEI</w:t>
      </w:r>
      <w:proofErr w:type="spellEnd"/>
      <w:r>
        <w:t>/</w:t>
      </w:r>
      <w:proofErr w:type="spellStart"/>
      <w:r>
        <w:t>WDS</w:t>
      </w:r>
      <w:proofErr w:type="spellEnd"/>
      <w:r>
        <w:t xml:space="preserve"> Global Significant Earthquake Database. NOAA National Centers for Environmental Information. doi:10.7289/V5TD9V7K</w:t>
      </w:r>
    </w:p>
    <w:p w14:paraId="363A3F6F" w14:textId="77777777" w:rsidR="00DB55A1" w:rsidRDefault="00000000">
      <w:pPr>
        <w:spacing w:afterLines="100" w:after="240"/>
        <w:ind w:left="720" w:hanging="720"/>
      </w:pPr>
      <w:r>
        <w:t xml:space="preserve">NOAA. (1947). The Woodward Tornado of 9 April 1947.  National Oceanic and Atmospheric Administration. Retrieved August 29, 2023, from </w:t>
      </w:r>
      <w:hyperlink r:id="rId107" w:history="1">
        <w:r>
          <w:t>https://www.weather.gov/oun/events-19470409</w:t>
        </w:r>
      </w:hyperlink>
    </w:p>
    <w:p w14:paraId="73A04FF3" w14:textId="77777777" w:rsidR="00DB55A1" w:rsidRDefault="00000000">
      <w:pPr>
        <w:spacing w:afterLines="100" w:after="240"/>
        <w:ind w:left="720" w:hanging="720"/>
      </w:pPr>
      <w:r>
        <w:t xml:space="preserve">NOAA. (1957). Hurricane Audrey. National Oceanic and Atmospheric Administration. Retrieved September 22, 2023, from </w:t>
      </w:r>
      <w:hyperlink r:id="rId108" w:history="1">
        <w:r>
          <w:t>https://www.weather.gov/lch/audrey</w:t>
        </w:r>
      </w:hyperlink>
    </w:p>
    <w:p w14:paraId="68281A2E" w14:textId="77777777" w:rsidR="00DB55A1" w:rsidRDefault="00000000">
      <w:pPr>
        <w:spacing w:afterLines="100" w:after="240"/>
        <w:ind w:left="720" w:hanging="720"/>
      </w:pPr>
      <w:r>
        <w:t xml:space="preserve">NOAA. (1969, August 17). Hurricane Camille. National Oceanic and Atmospheric Administration. Retrieved August 29, 2023, from </w:t>
      </w:r>
      <w:hyperlink r:id="rId109" w:history="1">
        <w:r>
          <w:t>https://www.weather.gov/mob/camille</w:t>
        </w:r>
      </w:hyperlink>
    </w:p>
    <w:p w14:paraId="65814F1E" w14:textId="77777777" w:rsidR="00DB55A1" w:rsidRDefault="00000000">
      <w:pPr>
        <w:spacing w:afterLines="100" w:after="240"/>
        <w:ind w:left="720" w:hanging="720"/>
      </w:pPr>
      <w:r>
        <w:t xml:space="preserve">NOAA. (1980). Hurricane Allen 1980. National Oceanic and Atmospheric Administration. Retrieved August 29, 2023, from </w:t>
      </w:r>
      <w:hyperlink r:id="rId110" w:history="1">
        <w:r>
          <w:t>https://www.weather.gov/lch/1980Allen</w:t>
        </w:r>
      </w:hyperlink>
    </w:p>
    <w:p w14:paraId="2CC52E22" w14:textId="77777777" w:rsidR="00DB55A1" w:rsidRDefault="00000000">
      <w:pPr>
        <w:spacing w:afterLines="100" w:after="240"/>
        <w:ind w:left="720" w:hanging="720"/>
      </w:pPr>
      <w:r>
        <w:t xml:space="preserve">NOAA. (1989). Hurricane Hugo. National Oceanic and Atmospheric Administration. Retrieved August 29, 2023, from </w:t>
      </w:r>
      <w:hyperlink r:id="rId111" w:history="1">
        <w:r>
          <w:t>https://www.weather.gov/ilm/hurricanehugo</w:t>
        </w:r>
      </w:hyperlink>
    </w:p>
    <w:p w14:paraId="238787F9" w14:textId="77777777" w:rsidR="00DB55A1" w:rsidRDefault="00000000">
      <w:pPr>
        <w:spacing w:afterLines="100" w:after="240"/>
        <w:ind w:left="720" w:hanging="720"/>
      </w:pPr>
      <w:r>
        <w:t xml:space="preserve">NOAA. (1993, April). Hurricane </w:t>
      </w:r>
      <w:proofErr w:type="spellStart"/>
      <w:r>
        <w:t>Iniki</w:t>
      </w:r>
      <w:proofErr w:type="spellEnd"/>
      <w:r>
        <w:t xml:space="preserve">. National Oceanic and Atmospheric Administration. Retrieved August 29, 2023, from </w:t>
      </w:r>
      <w:hyperlink r:id="rId112" w:history="1">
        <w:r>
          <w:t>https://www.weather.gov/media/publications/assessments/iniki1.pdf</w:t>
        </w:r>
      </w:hyperlink>
    </w:p>
    <w:p w14:paraId="21782916" w14:textId="77777777" w:rsidR="00DB55A1" w:rsidRDefault="00000000">
      <w:pPr>
        <w:spacing w:afterLines="100" w:after="240"/>
        <w:ind w:left="720" w:hanging="720"/>
      </w:pPr>
      <w:r>
        <w:lastRenderedPageBreak/>
        <w:t xml:space="preserve">NOAA. (2003).  Beecher 50th Anniversary Commemoration: 1953 Beecher Tornado. National Oceanic and Atmospheric Administration. Retrieved August 30, 2023, from </w:t>
      </w:r>
      <w:hyperlink r:id="rId113" w:history="1">
        <w:r>
          <w:t>https://www.weather.gov/dtx/beecherfacts</w:t>
        </w:r>
      </w:hyperlink>
    </w:p>
    <w:p w14:paraId="19CCEB5D" w14:textId="77777777" w:rsidR="00DB55A1" w:rsidRDefault="00000000">
      <w:pPr>
        <w:spacing w:afterLines="100" w:after="240"/>
        <w:ind w:left="720" w:hanging="720"/>
      </w:pPr>
      <w:r>
        <w:t xml:space="preserve">NOAA. (2004). Frances. National Oceanic and Atmospheric Administration. Retrieved August 29, 2023, from </w:t>
      </w:r>
      <w:hyperlink r:id="rId114" w:history="1">
        <w:r>
          <w:t>https://www.weather.gov/mfl/frances</w:t>
        </w:r>
      </w:hyperlink>
    </w:p>
    <w:p w14:paraId="656E155E" w14:textId="77777777" w:rsidR="00DB55A1" w:rsidRDefault="00000000">
      <w:pPr>
        <w:spacing w:afterLines="100" w:after="240"/>
        <w:ind w:left="720" w:hanging="720"/>
      </w:pPr>
      <w:r>
        <w:t xml:space="preserve">NOAA. (2005, July 10). Hurricane Dennis – July 10, 2005. National Oceanic Atmospheric Administration. Retrieved August 29, 2023, from </w:t>
      </w:r>
      <w:hyperlink r:id="rId115" w:history="1">
        <w:r>
          <w:t>https://www.weather.gov/mob/dennis</w:t>
        </w:r>
      </w:hyperlink>
    </w:p>
    <w:p w14:paraId="4B369509" w14:textId="77777777" w:rsidR="00DB55A1" w:rsidRDefault="00000000">
      <w:pPr>
        <w:spacing w:afterLines="100" w:after="240"/>
        <w:ind w:left="720" w:hanging="720"/>
      </w:pPr>
      <w:r>
        <w:t xml:space="preserve">NOAA. (2006). Remembering the May 11, 1953: Waco Tornado. National Oceanic and Atmospheric Administration.  Retrieved August 30, 2023, from </w:t>
      </w:r>
      <w:hyperlink r:id="rId116" w:history="1">
        <w:r>
          <w:t>https://www.weather.gov/fwd/wacotormay1953</w:t>
        </w:r>
      </w:hyperlink>
    </w:p>
    <w:p w14:paraId="0800449A" w14:textId="77777777" w:rsidR="00DB55A1" w:rsidRDefault="00000000">
      <w:pPr>
        <w:spacing w:afterLines="100" w:after="240"/>
        <w:ind w:left="720" w:hanging="720"/>
      </w:pPr>
      <w:r>
        <w:t xml:space="preserve">NOAA. (2020). The Great New England Hurricane of 1938. National Oceanic and Atmospheric Administration. Retrieved September 22, 2023, from </w:t>
      </w:r>
      <w:hyperlink r:id="rId117" w:history="1">
        <w:r>
          <w:t>https://www.weather.gov/okx/1938HurricaneHome</w:t>
        </w:r>
      </w:hyperlink>
    </w:p>
    <w:p w14:paraId="0D54829E" w14:textId="77777777" w:rsidR="00DB55A1" w:rsidRDefault="00000000">
      <w:pPr>
        <w:spacing w:afterLines="100" w:after="240"/>
        <w:ind w:left="720" w:hanging="720"/>
      </w:pPr>
      <w:r>
        <w:t xml:space="preserve">NOAA. (2023, June 29). The 25 Deadliest U.S. Tornadoes. Storm Prediction Center. Retrieved August 29, 2023, from </w:t>
      </w:r>
      <w:hyperlink r:id="rId118" w:history="1">
        <w:r>
          <w:t>https://www.spc.noaa.gov/faq/tornado/killers.html</w:t>
        </w:r>
      </w:hyperlink>
    </w:p>
    <w:p w14:paraId="7E23A37D" w14:textId="77777777" w:rsidR="00DB55A1" w:rsidRDefault="00000000">
      <w:pPr>
        <w:spacing w:afterLines="100" w:after="240"/>
        <w:ind w:left="720" w:hanging="720"/>
      </w:pPr>
      <w:r>
        <w:t>NOAA National Centers for Environmental Information (</w:t>
      </w:r>
      <w:proofErr w:type="spellStart"/>
      <w:r>
        <w:t>NCEI</w:t>
      </w:r>
      <w:proofErr w:type="spellEnd"/>
      <w:r>
        <w:t xml:space="preserve">) U.S. Billion-Dollar Weather and Climate Disasters (2023). </w:t>
      </w:r>
      <w:hyperlink r:id="rId119" w:history="1">
        <w:r>
          <w:t>https://www.ncei.noaa.gov/access/billions/</w:t>
        </w:r>
      </w:hyperlink>
      <w:r>
        <w:t xml:space="preserve">, DOI: </w:t>
      </w:r>
      <w:hyperlink r:id="rId120" w:history="1">
        <w:r>
          <w:t>10.25921/stkw-7w73</w:t>
        </w:r>
      </w:hyperlink>
    </w:p>
    <w:p w14:paraId="3843E62D" w14:textId="77777777" w:rsidR="00DB55A1" w:rsidRDefault="00000000">
      <w:pPr>
        <w:spacing w:afterLines="100" w:after="240"/>
        <w:ind w:left="720" w:hanging="720"/>
      </w:pPr>
      <w:r>
        <w:t>NOAA National Centers for Environmental Information (</w:t>
      </w:r>
      <w:proofErr w:type="spellStart"/>
      <w:r>
        <w:t>NCEI</w:t>
      </w:r>
      <w:proofErr w:type="spellEnd"/>
      <w:r>
        <w:t xml:space="preserve">) U.S. Billion-Dollar Weather and Climate Disasters (2024). </w:t>
      </w:r>
      <w:hyperlink r:id="rId121" w:history="1">
        <w:r>
          <w:t>https://www.ncei.noaa.gov/access/billions/</w:t>
        </w:r>
      </w:hyperlink>
      <w:r>
        <w:t xml:space="preserve">, DOI: </w:t>
      </w:r>
      <w:hyperlink r:id="rId122" w:history="1">
        <w:r>
          <w:t>10.25921/stkw-7w73</w:t>
        </w:r>
      </w:hyperlink>
    </w:p>
    <w:tbl>
      <w:tblPr>
        <w:tblW w:w="0" w:type="auto"/>
        <w:tblCellSpacing w:w="15" w:type="dxa"/>
        <w:tblInd w:w="63" w:type="dxa"/>
        <w:tblCellMar>
          <w:top w:w="15" w:type="dxa"/>
          <w:left w:w="15" w:type="dxa"/>
          <w:bottom w:w="15" w:type="dxa"/>
          <w:right w:w="15" w:type="dxa"/>
        </w:tblCellMar>
        <w:tblLook w:val="04A0" w:firstRow="1" w:lastRow="0" w:firstColumn="1" w:lastColumn="0" w:noHBand="0" w:noVBand="1"/>
      </w:tblPr>
      <w:tblGrid>
        <w:gridCol w:w="9297"/>
      </w:tblGrid>
      <w:tr w:rsidR="00DB55A1" w14:paraId="3FC9292A" w14:textId="77777777">
        <w:trPr>
          <w:tblCellSpacing w:w="15" w:type="dxa"/>
        </w:trPr>
        <w:tc>
          <w:tcPr>
            <w:tcW w:w="0" w:type="auto"/>
            <w:tcBorders>
              <w:top w:val="nil"/>
              <w:left w:val="nil"/>
              <w:bottom w:val="nil"/>
              <w:right w:val="nil"/>
            </w:tcBorders>
            <w:shd w:val="clear" w:color="auto" w:fill="auto"/>
            <w:vAlign w:val="center"/>
          </w:tcPr>
          <w:p w14:paraId="1FE21841" w14:textId="77777777" w:rsidR="00DB55A1" w:rsidRDefault="00000000">
            <w:pPr>
              <w:spacing w:afterLines="100" w:after="240"/>
              <w:ind w:left="720" w:hanging="720"/>
            </w:pPr>
            <w:proofErr w:type="spellStart"/>
            <w:r>
              <w:t>Nofal</w:t>
            </w:r>
            <w:proofErr w:type="spellEnd"/>
            <w:r>
              <w:t>, O. M., &amp; van de Lindt, J. W. (2020). High-resolution approach to quantify the impact of building-level flood risk mitigation and adaptation measures on flood losses at the community-level. International Journal of Disaster Risk Reduction, 51, 101903.</w:t>
            </w:r>
          </w:p>
        </w:tc>
      </w:tr>
      <w:tr w:rsidR="00DB55A1" w14:paraId="778B34D2" w14:textId="77777777">
        <w:trPr>
          <w:tblCellSpacing w:w="15" w:type="dxa"/>
        </w:trPr>
        <w:tc>
          <w:tcPr>
            <w:tcW w:w="0" w:type="auto"/>
            <w:tcBorders>
              <w:top w:val="nil"/>
              <w:left w:val="nil"/>
              <w:bottom w:val="nil"/>
              <w:right w:val="nil"/>
            </w:tcBorders>
            <w:shd w:val="clear" w:color="auto" w:fill="auto"/>
            <w:vAlign w:val="center"/>
          </w:tcPr>
          <w:p w14:paraId="233D08E6" w14:textId="77777777" w:rsidR="00DB55A1" w:rsidRDefault="00DB55A1">
            <w:pPr>
              <w:spacing w:afterLines="100" w:after="240"/>
              <w:ind w:left="720" w:hanging="720"/>
            </w:pPr>
          </w:p>
        </w:tc>
      </w:tr>
    </w:tbl>
    <w:p w14:paraId="32765141" w14:textId="77777777" w:rsidR="00DB55A1" w:rsidRDefault="00000000">
      <w:pPr>
        <w:spacing w:afterLines="100" w:after="240"/>
        <w:ind w:left="720" w:hanging="720"/>
      </w:pPr>
      <w:r>
        <w:lastRenderedPageBreak/>
        <w:t xml:space="preserve">NYC. (2023). Sandy and Its Impacts. New York City Government. Retrieved September 22, 2023, from </w:t>
      </w:r>
      <w:hyperlink r:id="rId123" w:history="1">
        <w:r>
          <w:t>https://www.nyc.gov/html/sirr/downloads/pdf/final_report/Ch_1_SandyImpacts_FINAL_singles.pdf</w:t>
        </w:r>
      </w:hyperlink>
    </w:p>
    <w:p w14:paraId="0017F2EC" w14:textId="77777777" w:rsidR="00DB55A1" w:rsidRDefault="00000000">
      <w:pPr>
        <w:spacing w:afterLines="100" w:after="240"/>
        <w:ind w:left="720" w:hanging="720"/>
      </w:pPr>
      <w:r>
        <w:t>O'Connor, J. E., &amp; Costa, J. E. (2003). Large floods in the United States: Where they happen and why (No. 1245). US Geological Survey.</w:t>
      </w:r>
    </w:p>
    <w:p w14:paraId="31CF0613" w14:textId="77777777" w:rsidR="00DB55A1" w:rsidRDefault="00000000">
      <w:pPr>
        <w:spacing w:afterLines="100" w:after="240"/>
        <w:ind w:left="720" w:hanging="720"/>
      </w:pPr>
      <w:proofErr w:type="spellStart"/>
      <w:r>
        <w:t>Pararas-Carayannis</w:t>
      </w:r>
      <w:proofErr w:type="spellEnd"/>
      <w:r>
        <w:t xml:space="preserve">, G. (1969, May).  The April 1, </w:t>
      </w:r>
      <w:proofErr w:type="gramStart"/>
      <w:r>
        <w:t>1946</w:t>
      </w:r>
      <w:proofErr w:type="gramEnd"/>
      <w:r>
        <w:t xml:space="preserve"> Earthquake and Tsunami in the Aleutian Islands. The Tsunami Page of Dr. George P.C. Retrieved August 29, 2023, from </w:t>
      </w:r>
      <w:hyperlink r:id="rId124" w:history="1">
        <w:r>
          <w:t>https://www.drgeorgepc.com/Tsunami1946.html</w:t>
        </w:r>
      </w:hyperlink>
    </w:p>
    <w:p w14:paraId="6E28E589" w14:textId="77777777" w:rsidR="00DB55A1" w:rsidRDefault="00000000">
      <w:pPr>
        <w:spacing w:afterLines="100" w:after="240"/>
        <w:ind w:left="720" w:hanging="720"/>
      </w:pPr>
      <w:r>
        <w:t xml:space="preserve">Parrish, J. (1933). The 1933 Long Beach Earthquake. California Department of Conservation. Retrieved August 29, 2023, from </w:t>
      </w:r>
      <w:hyperlink r:id="rId125" w:history="1">
        <w:r>
          <w:t>https://www.conservation.ca.gov/cgs/earthquakes/long-beach</w:t>
        </w:r>
      </w:hyperlink>
    </w:p>
    <w:p w14:paraId="31FAB00E" w14:textId="77777777" w:rsidR="00DB55A1" w:rsidRDefault="00000000">
      <w:pPr>
        <w:spacing w:afterLines="100" w:after="240"/>
        <w:ind w:left="720" w:hanging="720"/>
      </w:pPr>
      <w:r>
        <w:t xml:space="preserve">Pasch, R. J., Berg, Robbie., Roberts, D. P., </w:t>
      </w:r>
      <w:proofErr w:type="spellStart"/>
      <w:r>
        <w:t>Papin</w:t>
      </w:r>
      <w:proofErr w:type="spellEnd"/>
      <w:r>
        <w:t xml:space="preserve">, P. P. (2021, May 26). National Hurricane Center Tropical Cyclone Report: Hurricane Laura (AL132020). National Hurricane Center. Retrieved August 29, 2023, from </w:t>
      </w:r>
      <w:hyperlink r:id="rId126" w:history="1">
        <w:r>
          <w:t>https://www.nhc.noaa.gov/data/tcr/AL132020_Laura.pdf</w:t>
        </w:r>
      </w:hyperlink>
    </w:p>
    <w:p w14:paraId="7940E984" w14:textId="77777777" w:rsidR="00DB55A1" w:rsidRDefault="00000000">
      <w:pPr>
        <w:spacing w:afterLines="100" w:after="240"/>
        <w:ind w:left="720" w:hanging="720"/>
      </w:pPr>
      <w:r>
        <w:t>Pasch, R. J., Brown, D. P., Blake, E. S. (2004, October 18). Tropical Cyclone</w:t>
      </w:r>
      <w:r>
        <w:rPr>
          <w:rFonts w:hint="eastAsia"/>
        </w:rPr>
        <w:t xml:space="preserve"> </w:t>
      </w:r>
      <w:r>
        <w:t xml:space="preserve">Report: Hurricane Charley (AL032004). National Hurricane Center. Retrieved August 29, 2023, from </w:t>
      </w:r>
      <w:hyperlink r:id="rId127" w:history="1">
        <w:r>
          <w:t>https://www.nhc.noaa.gov/data/tcr/AL032004_Charley.pdf</w:t>
        </w:r>
      </w:hyperlink>
    </w:p>
    <w:p w14:paraId="4A4B6463" w14:textId="77777777" w:rsidR="00DB55A1" w:rsidRDefault="00000000">
      <w:pPr>
        <w:spacing w:afterLines="100" w:after="240"/>
        <w:ind w:left="720" w:hanging="720"/>
      </w:pPr>
      <w:r>
        <w:t xml:space="preserve">Pasch, R.J., Berg, Robbie., Roberts, D.P., </w:t>
      </w:r>
      <w:proofErr w:type="spellStart"/>
      <w:r>
        <w:t>Papin</w:t>
      </w:r>
      <w:proofErr w:type="spellEnd"/>
      <w:r>
        <w:t xml:space="preserve">, P.P. (2021, May 26). National Hurricane Center Tropical Cyclone Report: Hurricane Laura (AL132020). National Hurricane Center. </w:t>
      </w:r>
      <w:hyperlink r:id="rId128" w:history="1">
        <w:r>
          <w:t>https://www.nhc.noaa.gov/data/tcr/AL132020_Laura.pdf</w:t>
        </w:r>
      </w:hyperlink>
    </w:p>
    <w:p w14:paraId="49571855" w14:textId="77777777" w:rsidR="00DB55A1" w:rsidRDefault="00000000">
      <w:pPr>
        <w:spacing w:afterLines="100" w:after="240"/>
        <w:ind w:left="720" w:hanging="720"/>
      </w:pPr>
      <w:r>
        <w:t xml:space="preserve">Pasch, R.J., </w:t>
      </w:r>
      <w:proofErr w:type="spellStart"/>
      <w:r>
        <w:t>Kimberlain</w:t>
      </w:r>
      <w:proofErr w:type="spellEnd"/>
      <w:r>
        <w:t xml:space="preserve">, T. B., Stewart, S. R. (1999, November 18). Preliminary Report: Hurricane Floyd (AL081999). National Hurricane Center. Retrieved August 29, 2023, from </w:t>
      </w:r>
      <w:hyperlink r:id="rId129" w:history="1">
        <w:r>
          <w:t>https://www.nhc.noaa.gov/data/tcr/AL081999_Floyd.pdf</w:t>
        </w:r>
      </w:hyperlink>
    </w:p>
    <w:p w14:paraId="2D4D6413" w14:textId="77777777" w:rsidR="00DB55A1" w:rsidRDefault="00000000">
      <w:pPr>
        <w:spacing w:afterLines="100" w:after="240"/>
        <w:ind w:left="720" w:hanging="720"/>
      </w:pPr>
      <w:r>
        <w:t>Peacock, W. G., Dash, N., Zhang, Y., &amp; Van Zandt, S. (2018). Post-disaster sheltering, temporary housing and permanent housing recovery. Handbook of disaster research, 569-594.</w:t>
      </w:r>
    </w:p>
    <w:p w14:paraId="0D04F5A9" w14:textId="77777777" w:rsidR="00DB55A1" w:rsidRDefault="00000000">
      <w:pPr>
        <w:spacing w:afterLines="100" w:after="240"/>
        <w:ind w:left="720" w:hanging="720"/>
      </w:pPr>
      <w:r>
        <w:lastRenderedPageBreak/>
        <w:t xml:space="preserve">Petersen, M. D., Mueller, C. S., Moschetti, M. P., Hoover, S. M., </w:t>
      </w:r>
      <w:proofErr w:type="spellStart"/>
      <w:r>
        <w:t>Rukstales</w:t>
      </w:r>
      <w:proofErr w:type="spellEnd"/>
      <w:r>
        <w:t>, K. S., McNamara, D. E., ... &amp; Cochran, E. S. (2018). 2018 one‐year seismic hazard forecast for the central and eastern United States from induced and natural earthquakes. Seismological Research Letters, 89(3), 1049-1061.</w:t>
      </w:r>
    </w:p>
    <w:p w14:paraId="1251162F" w14:textId="77777777" w:rsidR="00DB55A1" w:rsidRDefault="00000000">
      <w:pPr>
        <w:spacing w:afterLines="100" w:after="240"/>
        <w:ind w:left="720" w:hanging="720"/>
      </w:pPr>
      <w:r>
        <w:t>Petersen, M. D., Shumway, A. M., Powers, P. M., Mueller, C. S., Moschetti, M. P., Frankel, A. D., ... &amp; Zeng, Y. (2020). The 2018 update of the US National Seismic Hazard Model: Overview of model and implications. Earthquake Spectra, 36(1), 5-41.</w:t>
      </w:r>
    </w:p>
    <w:p w14:paraId="4BCCCEFB" w14:textId="77777777" w:rsidR="00DB55A1" w:rsidRDefault="00000000">
      <w:pPr>
        <w:spacing w:afterLines="100" w:after="240"/>
        <w:ind w:left="720" w:hanging="720"/>
      </w:pPr>
      <w:r>
        <w:t xml:space="preserve">Porter, K. (2021). A Beginner’s Guide to Fragility, Vulnerability, and Risk. In M. Beer, I. A. </w:t>
      </w:r>
      <w:proofErr w:type="spellStart"/>
      <w:r>
        <w:t>Kougioumtzoglou</w:t>
      </w:r>
      <w:proofErr w:type="spellEnd"/>
      <w:r>
        <w:t xml:space="preserve">, E. </w:t>
      </w:r>
      <w:proofErr w:type="spellStart"/>
      <w:r>
        <w:t>Patelli</w:t>
      </w:r>
      <w:proofErr w:type="spellEnd"/>
      <w:r>
        <w:t xml:space="preserve">, &amp; I. S.-K. Au (Eds.), Encyclopedia of Earthquake Engineering (pp. 1–29). Springer Berlin Heidelberg. </w:t>
      </w:r>
      <w:hyperlink r:id="rId130" w:history="1">
        <w:r>
          <w:t>Https://doi.org/10.1007/978-3-642-36197-5_256-1</w:t>
        </w:r>
      </w:hyperlink>
    </w:p>
    <w:p w14:paraId="0B2D5F15" w14:textId="77777777" w:rsidR="00DB55A1" w:rsidRDefault="00000000">
      <w:pPr>
        <w:spacing w:afterLines="100" w:after="240"/>
        <w:ind w:left="720" w:hanging="720"/>
      </w:pPr>
      <w:r>
        <w:t xml:space="preserve">Porter, J. R., Shu, E., Amodeo, M., Hsieh, H., Chu, Z., &amp; Freeman, N. (2021). Community flood impacts and infrastructure: Examining national flood impacts using a high precision assessment tool in the </w:t>
      </w:r>
      <w:proofErr w:type="gramStart"/>
      <w:r>
        <w:t>united states</w:t>
      </w:r>
      <w:proofErr w:type="gramEnd"/>
      <w:r>
        <w:t>. Water, 13(21), 3125.</w:t>
      </w:r>
    </w:p>
    <w:p w14:paraId="66A571AF" w14:textId="77777777" w:rsidR="00DB55A1" w:rsidRDefault="00000000">
      <w:pPr>
        <w:spacing w:afterLines="100" w:after="240"/>
        <w:ind w:left="720" w:hanging="720"/>
      </w:pPr>
      <w:proofErr w:type="spellStart"/>
      <w:r>
        <w:t>Quarantelli</w:t>
      </w:r>
      <w:proofErr w:type="spellEnd"/>
      <w:r>
        <w:t>, E. L. (1985). What is disaster? The need for clarification in definition and conceptualization in research. Disasters and mental health: Selected contemporary perspectives, 41-73.</w:t>
      </w:r>
    </w:p>
    <w:p w14:paraId="7407243B" w14:textId="77777777" w:rsidR="00DB55A1" w:rsidRDefault="00000000">
      <w:pPr>
        <w:spacing w:afterLines="100" w:after="240"/>
        <w:ind w:left="720" w:hanging="720"/>
      </w:pPr>
      <w:r>
        <w:t xml:space="preserve">Raines, H. (1979, September 4). Hurricane Batters the Florida Coast; Damage Widespread. The New York Times. Retrieved August 30, 2023, from </w:t>
      </w:r>
      <w:hyperlink r:id="rId131" w:history="1">
        <w:r>
          <w:t>https://www.nytimes.com/1979/09/04/archives/hurricane-batters-the-florida-coast-damage-widespread-path-shifts.html</w:t>
        </w:r>
      </w:hyperlink>
    </w:p>
    <w:p w14:paraId="5105ED95" w14:textId="77777777" w:rsidR="00DB55A1" w:rsidRDefault="00000000">
      <w:pPr>
        <w:spacing w:afterLines="100" w:after="240"/>
        <w:ind w:left="720" w:hanging="720"/>
      </w:pPr>
      <w:r>
        <w:t xml:space="preserve">Rappaport, E. (1993, December 10). Preliminary Report: Hurricane Andrew. National Hurricane Center. Retrieved August 29, 2023, from </w:t>
      </w:r>
      <w:hyperlink r:id="rId132" w:history="1">
        <w:r>
          <w:t>https://www.nhc.noaa.gov/1992andrew.html</w:t>
        </w:r>
      </w:hyperlink>
    </w:p>
    <w:p w14:paraId="6B785A99" w14:textId="77777777" w:rsidR="00DB55A1" w:rsidRDefault="00000000">
      <w:pPr>
        <w:spacing w:afterLines="100" w:after="240"/>
        <w:ind w:left="720" w:hanging="720"/>
      </w:pPr>
      <w:proofErr w:type="spellStart"/>
      <w:r>
        <w:t>Safapour</w:t>
      </w:r>
      <w:proofErr w:type="spellEnd"/>
      <w:r>
        <w:t xml:space="preserve">, E., </w:t>
      </w:r>
      <w:proofErr w:type="spellStart"/>
      <w:r>
        <w:t>Kermanshachi</w:t>
      </w:r>
      <w:proofErr w:type="spellEnd"/>
      <w:r>
        <w:t xml:space="preserve">, S., &amp; </w:t>
      </w:r>
      <w:proofErr w:type="spellStart"/>
      <w:r>
        <w:t>Pamidimukkala</w:t>
      </w:r>
      <w:proofErr w:type="spellEnd"/>
      <w:r>
        <w:t>, A. (2021). Post-disaster recovery in urban and rural communities: Challenges and strategies. International Journal of Disaster Risk Reduction, 64, 102535.</w:t>
      </w:r>
    </w:p>
    <w:p w14:paraId="033887E3" w14:textId="77777777" w:rsidR="00DB55A1" w:rsidRDefault="00000000">
      <w:pPr>
        <w:spacing w:afterLines="100" w:after="240"/>
        <w:ind w:left="720" w:hanging="720"/>
      </w:pPr>
      <w:r>
        <w:lastRenderedPageBreak/>
        <w:t xml:space="preserve">Sanchez-Silva, M., </w:t>
      </w:r>
      <w:proofErr w:type="spellStart"/>
      <w:r>
        <w:t>Klutke</w:t>
      </w:r>
      <w:proofErr w:type="spellEnd"/>
      <w:r>
        <w:t xml:space="preserve">, G.-A., &amp; </w:t>
      </w:r>
      <w:proofErr w:type="spellStart"/>
      <w:r>
        <w:t>Rosowsky</w:t>
      </w:r>
      <w:proofErr w:type="spellEnd"/>
      <w:r>
        <w:t xml:space="preserve">, D. V. (2011). Life-cycle performance of structures subject to multiple deterioration mechanisms. Structural Safety, 33(3), 206–217. </w:t>
      </w:r>
      <w:hyperlink r:id="rId133" w:history="1">
        <w:r>
          <w:t>Https://doi.org/10.1016/j.strusafe.2011.03.003</w:t>
        </w:r>
      </w:hyperlink>
    </w:p>
    <w:p w14:paraId="2AC1BCF3" w14:textId="77777777" w:rsidR="00DB55A1" w:rsidRDefault="00000000">
      <w:pPr>
        <w:spacing w:afterLines="100" w:after="240"/>
        <w:ind w:left="720" w:hanging="720"/>
      </w:pPr>
      <w:proofErr w:type="spellStart"/>
      <w:r>
        <w:t>SCEDC</w:t>
      </w:r>
      <w:proofErr w:type="spellEnd"/>
      <w:r>
        <w:t xml:space="preserve">. (2023, August 20). Kern County Earthquake. Southern California Earthquake Data Center. Retrieved August 29, 2023, from </w:t>
      </w:r>
      <w:hyperlink r:id="rId134" w:history="1">
        <w:r>
          <w:t xml:space="preserve"> https://scedc.caltech.edu/earthquake/kern1952.html</w:t>
        </w:r>
      </w:hyperlink>
    </w:p>
    <w:p w14:paraId="657A7392" w14:textId="77777777" w:rsidR="00DB55A1" w:rsidRDefault="00000000">
      <w:pPr>
        <w:spacing w:afterLines="100" w:after="240"/>
        <w:ind w:left="720" w:hanging="720"/>
      </w:pPr>
      <w:proofErr w:type="spellStart"/>
      <w:r>
        <w:t>SCEDC</w:t>
      </w:r>
      <w:proofErr w:type="spellEnd"/>
      <w:r>
        <w:t xml:space="preserve">. (2023, August 21). Santa Barbara Earthquake. Southern California Earthquake Data Center. Retrieved August 29, 2023, from </w:t>
      </w:r>
      <w:hyperlink r:id="rId135" w:history="1">
        <w:r>
          <w:t xml:space="preserve"> https://scedc.caltech.edu/earthquake/santabarbara1925.html </w:t>
        </w:r>
      </w:hyperlink>
    </w:p>
    <w:p w14:paraId="25B088D9" w14:textId="77777777" w:rsidR="00DB55A1" w:rsidRDefault="00000000">
      <w:pPr>
        <w:spacing w:afterLines="100" w:after="240"/>
        <w:ind w:left="720" w:hanging="720"/>
      </w:pPr>
      <w:r>
        <w:t xml:space="preserve">Sebastian, T., </w:t>
      </w:r>
      <w:proofErr w:type="spellStart"/>
      <w:r>
        <w:t>Lendering</w:t>
      </w:r>
      <w:proofErr w:type="spellEnd"/>
      <w:r>
        <w:t xml:space="preserve">, K., </w:t>
      </w:r>
      <w:proofErr w:type="spellStart"/>
      <w:r>
        <w:t>Kothuis</w:t>
      </w:r>
      <w:proofErr w:type="spellEnd"/>
      <w:r>
        <w:t xml:space="preserve">, B., Brand, N., </w:t>
      </w:r>
      <w:proofErr w:type="spellStart"/>
      <w:r>
        <w:t>Jonkman</w:t>
      </w:r>
      <w:proofErr w:type="spellEnd"/>
      <w:r>
        <w:t xml:space="preserve">, B., van Gelder, P., ... &amp; </w:t>
      </w:r>
      <w:proofErr w:type="spellStart"/>
      <w:r>
        <w:t>Nespeca</w:t>
      </w:r>
      <w:proofErr w:type="spellEnd"/>
      <w:r>
        <w:t>, V. (2017). Hurricane Harvey Report: A fact-finding effort in the direct aftermath of Hurricane Harvey in the Greater Houston Region.</w:t>
      </w:r>
    </w:p>
    <w:p w14:paraId="007EBA63" w14:textId="77777777" w:rsidR="00DB55A1" w:rsidRDefault="00000000">
      <w:pPr>
        <w:spacing w:afterLines="100" w:after="240"/>
        <w:ind w:left="720" w:hanging="720"/>
      </w:pPr>
      <w:proofErr w:type="spellStart"/>
      <w:r>
        <w:t>SFWMD</w:t>
      </w:r>
      <w:proofErr w:type="spellEnd"/>
      <w:r>
        <w:t xml:space="preserve">. (2017, September 10). Ecological </w:t>
      </w:r>
      <w:proofErr w:type="spellStart"/>
      <w:r>
        <w:t>Effectes</w:t>
      </w:r>
      <w:proofErr w:type="spellEnd"/>
      <w:r>
        <w:t xml:space="preserve"> of Hurricane Irma. South Florida Water Management District. Retrieved August 29, 2023, from </w:t>
      </w:r>
      <w:hyperlink r:id="rId136" w:history="1">
        <w:r>
          <w:t xml:space="preserve"> https://www.sfwmd.gov/science-data/irma-eco-effects</w:t>
        </w:r>
      </w:hyperlink>
    </w:p>
    <w:p w14:paraId="18C11B5E" w14:textId="77777777" w:rsidR="00DB55A1" w:rsidRDefault="00000000">
      <w:pPr>
        <w:spacing w:afterLines="100" w:after="240"/>
        <w:ind w:left="720" w:hanging="720"/>
      </w:pPr>
      <w:r>
        <w:t xml:space="preserve">Sharma, N., </w:t>
      </w:r>
      <w:proofErr w:type="spellStart"/>
      <w:r>
        <w:t>Tabandeh</w:t>
      </w:r>
      <w:proofErr w:type="spellEnd"/>
      <w:r>
        <w:t xml:space="preserve">, A., &amp; </w:t>
      </w:r>
      <w:proofErr w:type="spellStart"/>
      <w:r>
        <w:t>Gardoni</w:t>
      </w:r>
      <w:proofErr w:type="spellEnd"/>
      <w:r>
        <w:t xml:space="preserve">, P. (2018). Resilience analysis: A mathematical formulation to model resilience of engineering systems. Sustainable and Resilient Infrastructure, 3(2), 49–67. </w:t>
      </w:r>
      <w:hyperlink r:id="rId137" w:history="1">
        <w:r>
          <w:t>Https://doi.org/10.1080/23789689.2017.1345257</w:t>
        </w:r>
      </w:hyperlink>
    </w:p>
    <w:p w14:paraId="4343AFDA" w14:textId="77777777" w:rsidR="00DB55A1" w:rsidRDefault="00000000">
      <w:pPr>
        <w:spacing w:afterLines="100" w:after="240"/>
        <w:ind w:left="720" w:hanging="720"/>
      </w:pPr>
      <w:r>
        <w:t xml:space="preserve">Shumway, A. M., Petersen, M. D., Powers, P. M., Toro, G., </w:t>
      </w:r>
      <w:proofErr w:type="spellStart"/>
      <w:r>
        <w:t>Altekruse</w:t>
      </w:r>
      <w:proofErr w:type="spellEnd"/>
      <w:r>
        <w:t xml:space="preserve">, J. M., Herrick, J. A., ... &amp; </w:t>
      </w:r>
      <w:proofErr w:type="spellStart"/>
      <w:r>
        <w:t>Girot</w:t>
      </w:r>
      <w:proofErr w:type="spellEnd"/>
      <w:r>
        <w:t>, D. L. (2024). Earthquake Rupture Forecast Model Construction for the 2023 US 50‐State National Seismic Hazard Model Update: Central and Eastern US Fault‐Based Source Model. Seismological Research Letters, 95(2A), 997-1029.</w:t>
      </w:r>
    </w:p>
    <w:p w14:paraId="16BE2736" w14:textId="77777777" w:rsidR="00DB55A1" w:rsidRDefault="00000000">
      <w:pPr>
        <w:spacing w:afterLines="100" w:after="240"/>
        <w:ind w:left="720" w:hanging="720"/>
      </w:pPr>
      <w:r>
        <w:t xml:space="preserve"> </w:t>
      </w:r>
    </w:p>
    <w:p w14:paraId="17F2F8CB" w14:textId="77777777" w:rsidR="00DB55A1" w:rsidRDefault="00000000">
      <w:pPr>
        <w:spacing w:afterLines="100" w:after="240"/>
        <w:ind w:left="720" w:hanging="720"/>
      </w:pPr>
      <w:r>
        <w:t>Smith, A. B. (2018). NOAA National Centers for Environmental Information (</w:t>
      </w:r>
      <w:proofErr w:type="spellStart"/>
      <w:r>
        <w:t>NCEI</w:t>
      </w:r>
      <w:proofErr w:type="spellEnd"/>
      <w:r>
        <w:t>). US Billion-Dollar Weather and Climate Disasters.</w:t>
      </w:r>
    </w:p>
    <w:p w14:paraId="5F3F43BC" w14:textId="77777777" w:rsidR="00DB55A1" w:rsidRDefault="00000000">
      <w:pPr>
        <w:spacing w:afterLines="100" w:after="240"/>
        <w:ind w:left="720" w:hanging="720"/>
      </w:pPr>
      <w:proofErr w:type="spellStart"/>
      <w:r>
        <w:lastRenderedPageBreak/>
        <w:t>STEDC</w:t>
      </w:r>
      <w:proofErr w:type="spellEnd"/>
      <w:r>
        <w:t xml:space="preserve">. (2018, September). Harvey: The Economic Aftermath. South Texas Economic Development Center. Retrieved August 29, 2023, from </w:t>
      </w:r>
      <w:hyperlink r:id="rId138" w:history="1">
        <w:r>
          <w:t>http://stedc.tamucc.edu/files/HARVEY_Update_STEDC_2018Q3.pdf</w:t>
        </w:r>
      </w:hyperlink>
    </w:p>
    <w:p w14:paraId="191661C9" w14:textId="77777777" w:rsidR="00DB55A1" w:rsidRDefault="00000000">
      <w:pPr>
        <w:spacing w:afterLines="100" w:after="240"/>
        <w:ind w:left="720" w:hanging="720"/>
      </w:pPr>
      <w:r>
        <w:t xml:space="preserve">Stewart, S. R. (2017, April 7). National Hurricane Center Tropical Cyclone Report: Hurricane Matthew (AL142018). National Hurricane Center. Retrieved August 29, 2023, from </w:t>
      </w:r>
      <w:hyperlink r:id="rId139" w:history="1">
        <w:r>
          <w:t>https://www.nhc.noaa.gov/data/tcr/AL142016_Matthew.pdf</w:t>
        </w:r>
      </w:hyperlink>
    </w:p>
    <w:p w14:paraId="0AB2115F" w14:textId="77777777" w:rsidR="00DB55A1" w:rsidRDefault="00000000">
      <w:pPr>
        <w:spacing w:afterLines="100" w:after="240"/>
        <w:ind w:left="720" w:hanging="720"/>
      </w:pPr>
      <w:r>
        <w:t xml:space="preserve">Stewart, S.R. (2017, April 7). National Hurricane Center Tropical Cyclone Report: Hurricane Matthew (AL142018). National Hurricane Center. </w:t>
      </w:r>
      <w:hyperlink r:id="rId140" w:history="1">
        <w:r>
          <w:t>https://www.nhc.noaa.gov/data/tcr/AL142016_Matthew.pdf</w:t>
        </w:r>
      </w:hyperlink>
    </w:p>
    <w:p w14:paraId="6C512993" w14:textId="77777777" w:rsidR="00DB55A1" w:rsidRDefault="00000000">
      <w:pPr>
        <w:spacing w:afterLines="100" w:after="240"/>
        <w:ind w:left="720" w:hanging="720"/>
      </w:pPr>
      <w:r>
        <w:t xml:space="preserve">Stewart. S. R. (2004, December 16). Tropical Cyclone Report: Hurricane Ivan (AL092004). National Hurricane Center. Retrieved August 29, 2023, from </w:t>
      </w:r>
      <w:hyperlink r:id="rId141" w:history="1">
        <w:r>
          <w:t>https://www.nhc.noaa.gov/data/tcr/AL092004_Ivan.pdf</w:t>
        </w:r>
      </w:hyperlink>
    </w:p>
    <w:p w14:paraId="00B4D1DC" w14:textId="77777777" w:rsidR="00DB55A1" w:rsidRDefault="00000000">
      <w:pPr>
        <w:spacing w:afterLines="100" w:after="240"/>
        <w:ind w:left="720" w:hanging="720"/>
      </w:pPr>
      <w:r>
        <w:t xml:space="preserve">Strauss, B. H., Orton, P. M., </w:t>
      </w:r>
      <w:proofErr w:type="spellStart"/>
      <w:r>
        <w:t>Bittermann</w:t>
      </w:r>
      <w:proofErr w:type="spellEnd"/>
      <w:r>
        <w:t xml:space="preserve">, K., Buchanan, M. K., Gilford, D. M., Kopp, R. E., ... &amp; </w:t>
      </w:r>
      <w:proofErr w:type="spellStart"/>
      <w:r>
        <w:t>Vinogradov</w:t>
      </w:r>
      <w:proofErr w:type="spellEnd"/>
      <w:r>
        <w:t>, S. (2021). Economic damages from Hurricane Sandy attributable to sea level rise caused by anthropogenic climate change. Nature communications, 12(1), 2720.</w:t>
      </w:r>
    </w:p>
    <w:p w14:paraId="33E39627" w14:textId="77777777" w:rsidR="00DB55A1" w:rsidRDefault="00000000">
      <w:pPr>
        <w:spacing w:afterLines="100" w:after="240"/>
        <w:ind w:left="720" w:hanging="720"/>
      </w:pPr>
      <w:r>
        <w:t xml:space="preserve">Sturgis, S. (2020, September 11). Hurricane Laura was a toxic harbinger of climate disasters to come. Facing South. Retrieved August 29, 2023, from </w:t>
      </w:r>
      <w:hyperlink r:id="rId142" w:history="1">
        <w:r>
          <w:t>https://www.facingsouth.org/2020/809/hurricane-laura-was-toxic-harbinger-climate-disasters-come</w:t>
        </w:r>
      </w:hyperlink>
    </w:p>
    <w:p w14:paraId="3D04169C" w14:textId="77777777" w:rsidR="00DB55A1" w:rsidRDefault="00000000">
      <w:pPr>
        <w:spacing w:afterLines="100" w:after="240"/>
        <w:ind w:left="720" w:hanging="720"/>
      </w:pPr>
      <w:proofErr w:type="spellStart"/>
      <w:r>
        <w:t>Sutley</w:t>
      </w:r>
      <w:proofErr w:type="spellEnd"/>
      <w:r>
        <w:t xml:space="preserve">, E. J., &amp; </w:t>
      </w:r>
      <w:proofErr w:type="spellStart"/>
      <w:r>
        <w:t>Hamideh</w:t>
      </w:r>
      <w:proofErr w:type="spellEnd"/>
      <w:r>
        <w:t>, S. (2018). An interdisciplinary system dynamics model for post-disaster housing recovery. Sustainable and Resilient Infrastructure, 3(3), 109-127.</w:t>
      </w:r>
    </w:p>
    <w:p w14:paraId="60E425BD" w14:textId="77777777" w:rsidR="00DB55A1" w:rsidRDefault="00000000">
      <w:pPr>
        <w:spacing w:afterLines="100" w:after="240"/>
        <w:ind w:left="720" w:hanging="720"/>
      </w:pPr>
      <w:proofErr w:type="spellStart"/>
      <w:r>
        <w:t>Sutley</w:t>
      </w:r>
      <w:proofErr w:type="spellEnd"/>
      <w:r>
        <w:t>, E., Dillard, M., &amp; van de Lindt, J. W. (2021). Community resilience-focused technical investigation of the 2016 Lumberton, North Carolina flood: Community recovery one year later.</w:t>
      </w:r>
    </w:p>
    <w:p w14:paraId="2B88BBB2" w14:textId="77777777" w:rsidR="00DB55A1" w:rsidRDefault="00000000">
      <w:pPr>
        <w:spacing w:afterLines="100" w:after="240"/>
        <w:ind w:left="720" w:hanging="720"/>
      </w:pPr>
      <w:proofErr w:type="spellStart"/>
      <w:r>
        <w:t>Tokgoz</w:t>
      </w:r>
      <w:proofErr w:type="spellEnd"/>
      <w:r>
        <w:t xml:space="preserve">, B. E., &amp; Gheorghe, A. V. (2013). Resilience quantification and its application to a residential building subject to hurricane winds. International Journal of Disaster Risk Science, 4(3), 105–114. </w:t>
      </w:r>
      <w:hyperlink r:id="rId143" w:history="1">
        <w:r>
          <w:t>Https://doi.org/10.1007/s13753-013-0012-z</w:t>
        </w:r>
      </w:hyperlink>
    </w:p>
    <w:p w14:paraId="3795750E" w14:textId="77777777" w:rsidR="00DB55A1" w:rsidRDefault="00000000">
      <w:pPr>
        <w:spacing w:afterLines="100" w:after="240"/>
        <w:ind w:left="720" w:hanging="720"/>
      </w:pPr>
      <w:r>
        <w:lastRenderedPageBreak/>
        <w:t xml:space="preserve">USGS. (1906). “Casualties and damage after the 1906 Earthquake”. United States Geological Survey. Retrieved August 29, 2023, from </w:t>
      </w:r>
      <w:hyperlink r:id="rId144" w:history="1">
        <w:r>
          <w:t>https://earthquake.usgs.gov/earthquakes/events/1906calif/18april/casualties.php.</w:t>
        </w:r>
      </w:hyperlink>
    </w:p>
    <w:p w14:paraId="7BB8684F" w14:textId="77777777" w:rsidR="00DB55A1" w:rsidRDefault="00000000">
      <w:pPr>
        <w:spacing w:afterLines="100" w:after="240"/>
        <w:ind w:left="720" w:hanging="720"/>
      </w:pPr>
      <w:r>
        <w:t xml:space="preserve">USGS. (1992). Hurricane Impacts on the Coastal Environment. USGS science for a changing world. Retrieved August 29, 2023, from </w:t>
      </w:r>
      <w:hyperlink r:id="rId145" w:history="1">
        <w:r>
          <w:t>https://pubs.usgs.gov/fs/hurricane-impacts/</w:t>
        </w:r>
      </w:hyperlink>
    </w:p>
    <w:p w14:paraId="6C8690D0" w14:textId="77777777" w:rsidR="00DB55A1" w:rsidRDefault="00000000">
      <w:pPr>
        <w:spacing w:afterLines="100" w:after="240"/>
        <w:ind w:left="720" w:hanging="720"/>
      </w:pPr>
      <w:r>
        <w:t xml:space="preserve">USGS. (2021, February 4). 50 Years Later, an Earthquake’s Legacy Continues. USGS science for a changing world. Retrieved August 29, 2023, from </w:t>
      </w:r>
      <w:hyperlink r:id="rId146" w:history="1">
        <w:r>
          <w:t>https://www.usgs.gov/news/featured-story/disaster-helped-nation-prepare-future-earthquakes-remembering-san-fernando</w:t>
        </w:r>
      </w:hyperlink>
    </w:p>
    <w:p w14:paraId="016E6DFB" w14:textId="77777777" w:rsidR="00DB55A1" w:rsidRDefault="00000000">
      <w:pPr>
        <w:spacing w:afterLines="100" w:after="240"/>
        <w:ind w:left="720" w:hanging="720"/>
      </w:pPr>
      <w:r>
        <w:t xml:space="preserve">van </w:t>
      </w:r>
      <w:proofErr w:type="spellStart"/>
      <w:r>
        <w:t>Noortwijk</w:t>
      </w:r>
      <w:proofErr w:type="spellEnd"/>
      <w:r>
        <w:t xml:space="preserve">, J. M., &amp; </w:t>
      </w:r>
      <w:proofErr w:type="spellStart"/>
      <w:r>
        <w:t>Frangopol</w:t>
      </w:r>
      <w:proofErr w:type="spellEnd"/>
      <w:r>
        <w:t xml:space="preserve">, D. M. (2004). Two probabilistic life-cycle maintenance models for deteriorating civil infrastructures. Probabilistic Engineering Mechanics, 19(4), 345–359. </w:t>
      </w:r>
      <w:hyperlink r:id="rId147" w:history="1">
        <w:r>
          <w:t>Https://doi.org/10.1016/j.probengmech.2004.03.002</w:t>
        </w:r>
      </w:hyperlink>
    </w:p>
    <w:p w14:paraId="047DF7C0" w14:textId="77777777" w:rsidR="00DB55A1" w:rsidRDefault="00000000">
      <w:pPr>
        <w:spacing w:afterLines="100" w:after="240"/>
        <w:ind w:left="720" w:hanging="720"/>
      </w:pPr>
      <w:r>
        <w:t xml:space="preserve">van </w:t>
      </w:r>
      <w:proofErr w:type="spellStart"/>
      <w:r>
        <w:t>Noortwijk</w:t>
      </w:r>
      <w:proofErr w:type="spellEnd"/>
      <w:r>
        <w:t xml:space="preserve">, J. M., &amp; van der </w:t>
      </w:r>
      <w:proofErr w:type="spellStart"/>
      <w:r>
        <w:t>Weide</w:t>
      </w:r>
      <w:proofErr w:type="spellEnd"/>
      <w:r>
        <w:t xml:space="preserve">, J. A. (2008). Applications to continuous-time processes of computational techniques for discrete-time renewal processes. Reliability Engineering &amp; System Safety, 93(12), 1853–1860. </w:t>
      </w:r>
      <w:hyperlink r:id="rId148" w:history="1">
        <w:r>
          <w:t>Https://doi.org/10.1016/j.ress.2008.03.023</w:t>
        </w:r>
      </w:hyperlink>
    </w:p>
    <w:p w14:paraId="6F9631C0" w14:textId="77777777" w:rsidR="00DB55A1" w:rsidRDefault="00000000">
      <w:pPr>
        <w:spacing w:afterLines="100" w:after="240"/>
        <w:ind w:left="720" w:hanging="720"/>
      </w:pPr>
      <w:r>
        <w:t xml:space="preserve">van </w:t>
      </w:r>
      <w:proofErr w:type="spellStart"/>
      <w:r>
        <w:t>Noortwijk</w:t>
      </w:r>
      <w:proofErr w:type="spellEnd"/>
      <w:r>
        <w:t xml:space="preserve">, J. M., van der </w:t>
      </w:r>
      <w:proofErr w:type="spellStart"/>
      <w:r>
        <w:t>Weide</w:t>
      </w:r>
      <w:proofErr w:type="spellEnd"/>
      <w:r>
        <w:t xml:space="preserve">, J. A., </w:t>
      </w:r>
      <w:proofErr w:type="spellStart"/>
      <w:r>
        <w:t>Kallen</w:t>
      </w:r>
      <w:proofErr w:type="spellEnd"/>
      <w:r>
        <w:t xml:space="preserve">, M.-J., &amp; Pandey, M. D. (2007). Gamma processes and peaks-over-threshold distributions for time-dependent reliability. Reliability Engineering &amp; System Safety, 92(12), 1651–1658. </w:t>
      </w:r>
      <w:hyperlink r:id="rId149" w:history="1">
        <w:r>
          <w:t>Https://doi.org/10.1016/j.ress.2006.11.003</w:t>
        </w:r>
      </w:hyperlink>
    </w:p>
    <w:p w14:paraId="6FFF9682" w14:textId="77777777" w:rsidR="00DB55A1" w:rsidRDefault="00000000">
      <w:pPr>
        <w:spacing w:afterLines="100" w:after="240"/>
        <w:ind w:left="720" w:hanging="720"/>
      </w:pPr>
      <w:r>
        <w:t xml:space="preserve">Wen, Y. K., </w:t>
      </w:r>
      <w:proofErr w:type="spellStart"/>
      <w:r>
        <w:t>Ellingwood</w:t>
      </w:r>
      <w:proofErr w:type="spellEnd"/>
      <w:r>
        <w:t xml:space="preserve">, B. R., </w:t>
      </w:r>
      <w:proofErr w:type="spellStart"/>
      <w:r>
        <w:t>Veneziano</w:t>
      </w:r>
      <w:proofErr w:type="spellEnd"/>
      <w:r>
        <w:t xml:space="preserve">, D., &amp; </w:t>
      </w:r>
      <w:proofErr w:type="spellStart"/>
      <w:r>
        <w:t>Bracci</w:t>
      </w:r>
      <w:proofErr w:type="spellEnd"/>
      <w:r>
        <w:t>, J. (n.d.). Uncertainty Modeling in Earthquake Engineering.</w:t>
      </w:r>
    </w:p>
    <w:p w14:paraId="3B3DF622" w14:textId="77777777" w:rsidR="00DB55A1" w:rsidRDefault="00000000">
      <w:pPr>
        <w:spacing w:afterLines="100" w:after="240"/>
        <w:ind w:left="720" w:hanging="720"/>
      </w:pPr>
      <w:r>
        <w:t xml:space="preserve">Wilkes, N. (2020, June 21). June 23, </w:t>
      </w:r>
      <w:proofErr w:type="gramStart"/>
      <w:r>
        <w:t>1944</w:t>
      </w:r>
      <w:proofErr w:type="gramEnd"/>
      <w:r>
        <w:t xml:space="preserve"> Appalachian Outbreak. Tornado Talk. Retrieved August 29, 2023, from </w:t>
      </w:r>
      <w:hyperlink r:id="rId150" w:history="1">
        <w:r>
          <w:t>https://www.tornadotalk.com/june-23-1944-appalachian-outbreak/</w:t>
        </w:r>
      </w:hyperlink>
      <w:r>
        <w:t xml:space="preserve"> van </w:t>
      </w:r>
      <w:proofErr w:type="spellStart"/>
      <w:r>
        <w:t>Noortwijk</w:t>
      </w:r>
      <w:proofErr w:type="spellEnd"/>
      <w:r>
        <w:t xml:space="preserve">, J. M., &amp; </w:t>
      </w:r>
      <w:proofErr w:type="spellStart"/>
      <w:r>
        <w:t>Frangopol</w:t>
      </w:r>
      <w:proofErr w:type="spellEnd"/>
      <w:r>
        <w:t xml:space="preserve">, D. M. (2004). Two probabilistic life-cycle maintenance models for deteriorating civil infrastructures. Probabilistic Engineering Mechanics, 19(4), 345–359. </w:t>
      </w:r>
    </w:p>
    <w:p w14:paraId="53184866" w14:textId="77777777" w:rsidR="00DB55A1" w:rsidRDefault="00000000">
      <w:pPr>
        <w:spacing w:afterLines="100" w:after="240"/>
        <w:ind w:left="720" w:hanging="720"/>
      </w:pPr>
      <w:r>
        <w:lastRenderedPageBreak/>
        <w:t xml:space="preserve">World Vision. (2012). 2012 Hurricane Sandy: Facts, FAQs, and how to help. World Vision. Retrieved August 29, 2023, from </w:t>
      </w:r>
      <w:hyperlink r:id="rId151" w:history="1">
        <w:r>
          <w:t>https://www.worldvision.org/disaster-relief-news-stories/2012-hurricane-sandy-facts</w:t>
        </w:r>
      </w:hyperlink>
    </w:p>
    <w:p w14:paraId="659E46EC" w14:textId="77777777" w:rsidR="00DB55A1" w:rsidRDefault="00000000">
      <w:pPr>
        <w:spacing w:afterLines="100" w:after="240"/>
        <w:ind w:left="720" w:hanging="720"/>
      </w:pPr>
      <w:r>
        <w:t xml:space="preserve">Wortman, M. A., </w:t>
      </w:r>
      <w:proofErr w:type="spellStart"/>
      <w:r>
        <w:t>Klutke</w:t>
      </w:r>
      <w:proofErr w:type="spellEnd"/>
      <w:r>
        <w:t xml:space="preserve">, G. A., &amp; </w:t>
      </w:r>
      <w:proofErr w:type="spellStart"/>
      <w:r>
        <w:t>Ayhan</w:t>
      </w:r>
      <w:proofErr w:type="spellEnd"/>
      <w:r>
        <w:t>, H. (1994). A maintenance strategy for systems subjected to deterioration governed by random shocks. IEEE Transactions on Reliability, 43(3), 439-445.</w:t>
      </w:r>
    </w:p>
    <w:p w14:paraId="0413ABB9" w14:textId="77777777" w:rsidR="00DB55A1" w:rsidRDefault="00000000">
      <w:pPr>
        <w:spacing w:afterLines="100" w:after="240"/>
        <w:ind w:left="720" w:hanging="720"/>
      </w:pPr>
      <w:r>
        <w:t xml:space="preserve">Yoder, N. and Moore, S. (2022, June). Murky Waters: An Analysis of Hurricane Ida Pollution Reports. Healthy Gulf. Retrieved August 29, 2023, from </w:t>
      </w:r>
      <w:hyperlink r:id="rId152" w:history="1">
        <w:r>
          <w:t>https://healthygulf.org/wp-content/uploads/2023/02/Hurricane-Ida-Pollution-Report-Final.pdf</w:t>
        </w:r>
      </w:hyperlink>
    </w:p>
    <w:p w14:paraId="01AF7F79" w14:textId="77777777" w:rsidR="00DB55A1" w:rsidRDefault="00000000">
      <w:pPr>
        <w:spacing w:afterLines="100" w:after="240"/>
        <w:ind w:left="720" w:hanging="720"/>
      </w:pPr>
      <w:r>
        <w:t xml:space="preserve"> </w:t>
      </w:r>
    </w:p>
    <w:p w14:paraId="2C41CFDB" w14:textId="77777777" w:rsidR="00DB55A1" w:rsidRDefault="00DB55A1">
      <w:pPr>
        <w:spacing w:afterLines="100" w:after="240"/>
        <w:ind w:left="720" w:hanging="720"/>
      </w:pPr>
    </w:p>
    <w:p w14:paraId="73CFD09C" w14:textId="77777777" w:rsidR="00DB55A1" w:rsidRDefault="00DB55A1">
      <w:pPr>
        <w:spacing w:afterLines="100" w:after="240"/>
        <w:ind w:left="720" w:hanging="720"/>
      </w:pPr>
    </w:p>
    <w:p w14:paraId="0682D887" w14:textId="77777777" w:rsidR="00DB55A1" w:rsidRDefault="00DB55A1">
      <w:pPr>
        <w:spacing w:afterLines="100" w:after="240"/>
        <w:ind w:left="720" w:hanging="720"/>
      </w:pPr>
    </w:p>
    <w:p w14:paraId="64B95D13" w14:textId="77777777" w:rsidR="00DB55A1" w:rsidRDefault="00DB55A1">
      <w:pPr>
        <w:spacing w:afterLines="100" w:after="240"/>
        <w:ind w:left="720" w:hanging="720"/>
      </w:pPr>
    </w:p>
    <w:p w14:paraId="36349E49" w14:textId="77777777" w:rsidR="00DB55A1" w:rsidRDefault="00DB55A1">
      <w:pPr>
        <w:spacing w:afterLines="100" w:after="240"/>
        <w:ind w:left="720" w:hanging="720"/>
      </w:pPr>
    </w:p>
    <w:p w14:paraId="1BA91E14" w14:textId="77777777" w:rsidR="00DB55A1" w:rsidRDefault="00DB55A1">
      <w:pPr>
        <w:spacing w:afterLines="100" w:after="240"/>
        <w:ind w:left="720" w:hanging="720"/>
      </w:pPr>
    </w:p>
    <w:p w14:paraId="41F3AAA6" w14:textId="77777777" w:rsidR="00DB55A1" w:rsidRDefault="00DB55A1">
      <w:pPr>
        <w:spacing w:afterLines="100" w:after="240"/>
        <w:ind w:left="720" w:hanging="720"/>
      </w:pPr>
    </w:p>
    <w:sectPr w:rsidR="00DB55A1">
      <w:type w:val="continuous"/>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am Mazumder" w:date="2023-11-11T01:10:00Z" w:initials="RK">
    <w:p w14:paraId="3BE683C9" w14:textId="77777777" w:rsidR="00DB55A1" w:rsidRDefault="00000000">
      <w:r>
        <w:rPr>
          <w:color w:val="000000"/>
          <w:sz w:val="20"/>
          <w:szCs w:val="20"/>
        </w:rPr>
        <w:t>Will write abstract at the end</w:t>
      </w:r>
    </w:p>
  </w:comment>
  <w:comment w:id="168" w:author="Ram Mazumder" w:date="2023-08-23T16:15:00Z" w:initials="RK">
    <w:p w14:paraId="6F664498" w14:textId="77777777" w:rsidR="00DB55A1" w:rsidRDefault="00000000">
      <w:r>
        <w:rPr>
          <w:color w:val="000000"/>
          <w:sz w:val="20"/>
          <w:szCs w:val="20"/>
        </w:rPr>
        <w:t>This is okay but first finish the tables</w:t>
      </w:r>
    </w:p>
  </w:comment>
  <w:comment w:id="360" w:author="Ram Mazumder" w:date="2023-08-23T16:05:00Z" w:initials="RK">
    <w:p w14:paraId="5FBEA791" w14:textId="77777777" w:rsidR="00DB55A1" w:rsidRDefault="00000000">
      <w:r>
        <w:rPr>
          <w:color w:val="000000"/>
          <w:sz w:val="20"/>
          <w:szCs w:val="20"/>
        </w:rPr>
        <w:t>Merge these two columns together, as.I did it for 1994 Northridge EQ</w:t>
      </w:r>
    </w:p>
  </w:comment>
  <w:comment w:id="361" w:author="Ram Mazumder" w:date="2023-08-26T11:55:00Z" w:initials="RK">
    <w:p w14:paraId="7D962B0B" w14:textId="77777777" w:rsidR="00DB55A1" w:rsidRDefault="00000000">
      <w:r>
        <w:rPr>
          <w:color w:val="000000"/>
          <w:sz w:val="20"/>
          <w:szCs w:val="20"/>
        </w:rPr>
        <w:t>Rearrage rows chronologically, Oldest earthquake/hurricane should come first.</w:t>
      </w:r>
    </w:p>
  </w:comment>
  <w:comment w:id="362" w:author="Ram Mazumder" w:date="2023-08-23T16:04:00Z" w:initials="RK">
    <w:p w14:paraId="75E97DBE" w14:textId="77777777" w:rsidR="00DB55A1" w:rsidRDefault="00000000">
      <w:r>
        <w:rPr>
          <w:color w:val="000000"/>
          <w:sz w:val="20"/>
          <w:szCs w:val="20"/>
        </w:rPr>
        <w:t>You need to specify the scale of the magnitude. Is it Mw, M? Find it carefully</w:t>
      </w:r>
    </w:p>
  </w:comment>
  <w:comment w:id="363" w:author="Mateng Cheng" w:date="2023-08-24T09:06:00Z" w:initials="MC">
    <w:p w14:paraId="155A9BED" w14:textId="77777777" w:rsidR="00DB55A1" w:rsidRDefault="00000000">
      <w:r>
        <w:rPr>
          <w:sz w:val="20"/>
          <w:szCs w:val="20"/>
        </w:rPr>
        <w:t>For Economic loss, should I adjust it to USD 2023 by calculating the inflation or just like this now?</w:t>
      </w:r>
    </w:p>
  </w:comment>
  <w:comment w:id="364" w:author="Ram Mazumder" w:date="2023-08-26T11:45:00Z" w:initials="RK">
    <w:p w14:paraId="7EBF0A8C" w14:textId="77777777" w:rsidR="00DB55A1" w:rsidRDefault="00000000">
      <w:r>
        <w:rPr>
          <w:color w:val="000000"/>
          <w:sz w:val="20"/>
          <w:szCs w:val="20"/>
        </w:rPr>
        <w:t>No</w:t>
      </w:r>
    </w:p>
  </w:comment>
  <w:comment w:id="365" w:author="Ram Mazumder" w:date="2023-08-23T16:12:00Z" w:initials="RK">
    <w:p w14:paraId="3BEB7A40" w14:textId="77777777" w:rsidR="00DB55A1" w:rsidRDefault="00000000">
      <w:r>
        <w:rPr>
          <w:color w:val="000000"/>
          <w:sz w:val="20"/>
          <w:szCs w:val="20"/>
        </w:rPr>
        <w:t>Merge these two columns</w:t>
      </w:r>
    </w:p>
  </w:comment>
  <w:comment w:id="366" w:author="Ram Mazumder" w:date="2023-08-26T11:54:00Z" w:initials="RK">
    <w:p w14:paraId="501C87C6" w14:textId="77777777" w:rsidR="00DB55A1" w:rsidRDefault="00000000">
      <w:r>
        <w:rPr>
          <w:sz w:val="20"/>
          <w:szCs w:val="20"/>
        </w:rPr>
        <w:t>Any injury, human, traffic disruption, school, healthcare disruption, etc. should be moved from Physical Loss to Social Loss.</w:t>
      </w:r>
    </w:p>
  </w:comment>
  <w:comment w:id="367" w:author="Ram Mazumder" w:date="2023-08-26T11:52:00Z" w:initials="RK">
    <w:p w14:paraId="1D6F31CF" w14:textId="77777777" w:rsidR="00DB55A1" w:rsidRDefault="00000000">
      <w:r>
        <w:rPr>
          <w:color w:val="000000"/>
          <w:sz w:val="20"/>
          <w:szCs w:val="20"/>
        </w:rPr>
        <w:t>Name of islands</w:t>
      </w:r>
    </w:p>
  </w:comment>
  <w:comment w:id="368" w:author="Mateng Cheng" w:date="2023-08-24T21:15:00Z" w:initials="MC">
    <w:p w14:paraId="71918501" w14:textId="77777777" w:rsidR="00DB55A1" w:rsidRDefault="00000000">
      <w:r>
        <w:rPr>
          <w:color w:val="000000"/>
          <w:sz w:val="20"/>
          <w:szCs w:val="20"/>
        </w:rPr>
        <w:t>Could I use form like : 2022 Ian and omit “Hurricane”?</w:t>
      </w:r>
    </w:p>
  </w:comment>
  <w:comment w:id="369" w:author="Ram Mazumder" w:date="2023-08-23T16:12:00Z" w:initials="RK">
    <w:p w14:paraId="76A85B8A" w14:textId="77777777" w:rsidR="00DB55A1" w:rsidRDefault="00000000">
      <w:r>
        <w:rPr>
          <w:color w:val="000000"/>
          <w:sz w:val="20"/>
          <w:szCs w:val="20"/>
        </w:rPr>
        <w:t>Merge these two columns</w:t>
      </w:r>
    </w:p>
  </w:comment>
  <w:comment w:id="370" w:author="Mateng Cheng" w:date="2023-08-29T15:54:00Z" w:initials="MC">
    <w:p w14:paraId="33CCB7CB" w14:textId="77777777" w:rsidR="00DB55A1" w:rsidRDefault="00000000">
      <w:r>
        <w:rPr>
          <w:color w:val="000000"/>
          <w:sz w:val="20"/>
          <w:szCs w:val="20"/>
        </w:rPr>
        <w:t>Canot find enough information for environmental impact. Should I delete the column?</w:t>
      </w:r>
    </w:p>
  </w:comment>
  <w:comment w:id="371" w:author="Mateng Cheng" w:date="2023-08-29T15:53:00Z" w:initials="MC">
    <w:p w14:paraId="3FDE66E0" w14:textId="77777777" w:rsidR="00DB55A1" w:rsidRDefault="00000000">
      <w:r>
        <w:rPr>
          <w:color w:val="000000"/>
          <w:sz w:val="20"/>
          <w:szCs w:val="20"/>
        </w:rPr>
        <w:t>The original website show that the tornado is F4 since the Enhanced Fujita scale started since 2007 in the U.S. I checked the Enhanced Fujita scale and find that F4 is EF5 in the new standard. Should I change it or keep F4?</w:t>
      </w:r>
    </w:p>
  </w:comment>
  <w:comment w:id="372" w:author="Mateng Cheng" w:date="2023-08-29T16:13:00Z" w:initials="MC">
    <w:p w14:paraId="5C4A3031" w14:textId="77777777" w:rsidR="00DB55A1" w:rsidRDefault="00000000">
      <w:r>
        <w:rPr>
          <w:color w:val="000000"/>
          <w:sz w:val="20"/>
          <w:szCs w:val="20"/>
        </w:rPr>
        <w:t>Should I plot tornado path?</w:t>
      </w:r>
    </w:p>
  </w:comment>
  <w:comment w:id="373" w:author="Ram Mazumder" w:date="2023-08-23T16:12:00Z" w:initials="RK">
    <w:p w14:paraId="4FB3A78F" w14:textId="77777777" w:rsidR="00DB55A1" w:rsidRDefault="00000000">
      <w:r>
        <w:rPr>
          <w:color w:val="000000"/>
          <w:sz w:val="20"/>
          <w:szCs w:val="20"/>
        </w:rPr>
        <w:t>Merge these two columns</w:t>
      </w:r>
    </w:p>
  </w:comment>
  <w:comment w:id="374" w:author="Ram Mazumder" w:date="2023-11-11T00:58:00Z" w:initials="RK">
    <w:p w14:paraId="7F17B03D" w14:textId="77777777" w:rsidR="00DB55A1" w:rsidRDefault="00000000">
      <w:r>
        <w:rPr>
          <w:color w:val="000000"/>
          <w:sz w:val="20"/>
          <w:szCs w:val="20"/>
        </w:rPr>
        <w:t>Rephrase to fit this part into vulnerability section</w:t>
      </w:r>
    </w:p>
  </w:comment>
  <w:comment w:id="397" w:author="Ram Mazumder" w:date="2023-11-11T00:36:00Z" w:initials="RK">
    <w:p w14:paraId="3A2FF75C" w14:textId="77777777" w:rsidR="00DB55A1" w:rsidRDefault="00000000">
      <w:r>
        <w:rPr>
          <w:color w:val="000000"/>
          <w:sz w:val="20"/>
          <w:szCs w:val="20"/>
        </w:rPr>
        <w:t>Again this part is not taking about the hazard, Hazard should reflect probability of occurring a an event with specific intensity. Not about what will be happened due to the event. This should go to vulnerability part</w:t>
      </w:r>
    </w:p>
  </w:comment>
  <w:comment w:id="398" w:author="Ram Mazumder" w:date="2023-11-11T00:37:00Z" w:initials="RK">
    <w:p w14:paraId="7FFC179D" w14:textId="77777777" w:rsidR="00DB55A1" w:rsidRDefault="00000000">
      <w:r>
        <w:rPr>
          <w:color w:val="000000"/>
          <w:sz w:val="20"/>
          <w:szCs w:val="20"/>
        </w:rPr>
        <w:t>This is not hazard</w:t>
      </w:r>
    </w:p>
  </w:comment>
  <w:comment w:id="403" w:author="Ram Mazumder" w:date="2023-11-11T01:10:00Z" w:initials="RK">
    <w:p w14:paraId="55EF0372" w14:textId="77777777" w:rsidR="00DB55A1" w:rsidRDefault="00000000">
      <w:r>
        <w:rPr>
          <w:color w:val="000000"/>
          <w:sz w:val="20"/>
          <w:szCs w:val="20"/>
        </w:rPr>
        <w:t>Will guide on this section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E683C9" w15:done="1"/>
  <w15:commentEx w15:paraId="6F664498" w15:done="0"/>
  <w15:commentEx w15:paraId="5FBEA791" w15:done="0"/>
  <w15:commentEx w15:paraId="7D962B0B" w15:done="1"/>
  <w15:commentEx w15:paraId="75E97DBE" w15:done="0"/>
  <w15:commentEx w15:paraId="155A9BED" w15:done="0"/>
  <w15:commentEx w15:paraId="7EBF0A8C" w15:done="1"/>
  <w15:commentEx w15:paraId="3BEB7A40" w15:done="0"/>
  <w15:commentEx w15:paraId="501C87C6" w15:done="0"/>
  <w15:commentEx w15:paraId="1D6F31CF" w15:done="0"/>
  <w15:commentEx w15:paraId="71918501" w15:done="0"/>
  <w15:commentEx w15:paraId="76A85B8A" w15:done="0"/>
  <w15:commentEx w15:paraId="33CCB7CB" w15:done="0"/>
  <w15:commentEx w15:paraId="3FDE66E0" w15:done="0"/>
  <w15:commentEx w15:paraId="5C4A3031" w15:done="0"/>
  <w15:commentEx w15:paraId="4FB3A78F" w15:done="0"/>
  <w15:commentEx w15:paraId="7F17B03D" w15:done="1"/>
  <w15:commentEx w15:paraId="3A2FF75C" w15:done="1"/>
  <w15:commentEx w15:paraId="7FFC179D" w15:done="0"/>
  <w15:commentEx w15:paraId="55EF03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E683C9" w16cid:durableId="5E7AD2A4"/>
  <w16cid:commentId w16cid:paraId="6F664498" w16cid:durableId="337CBA06"/>
  <w16cid:commentId w16cid:paraId="5FBEA791" w16cid:durableId="5A0120C0"/>
  <w16cid:commentId w16cid:paraId="7D962B0B" w16cid:durableId="53053155"/>
  <w16cid:commentId w16cid:paraId="75E97DBE" w16cid:durableId="3C0494B8"/>
  <w16cid:commentId w16cid:paraId="155A9BED" w16cid:durableId="10621415"/>
  <w16cid:commentId w16cid:paraId="7EBF0A8C" w16cid:durableId="7A5ED277"/>
  <w16cid:commentId w16cid:paraId="3BEB7A40" w16cid:durableId="0312E347"/>
  <w16cid:commentId w16cid:paraId="501C87C6" w16cid:durableId="5746E516"/>
  <w16cid:commentId w16cid:paraId="1D6F31CF" w16cid:durableId="26FD7E99"/>
  <w16cid:commentId w16cid:paraId="71918501" w16cid:durableId="6A12FD63"/>
  <w16cid:commentId w16cid:paraId="76A85B8A" w16cid:durableId="79CF918F"/>
  <w16cid:commentId w16cid:paraId="33CCB7CB" w16cid:durableId="04D40890"/>
  <w16cid:commentId w16cid:paraId="3FDE66E0" w16cid:durableId="14DA5343"/>
  <w16cid:commentId w16cid:paraId="5C4A3031" w16cid:durableId="1E5C4712"/>
  <w16cid:commentId w16cid:paraId="4FB3A78F" w16cid:durableId="4CC144AE"/>
  <w16cid:commentId w16cid:paraId="7F17B03D" w16cid:durableId="327D0B03"/>
  <w16cid:commentId w16cid:paraId="3A2FF75C" w16cid:durableId="0BE7F9D7"/>
  <w16cid:commentId w16cid:paraId="7FFC179D" w16cid:durableId="22696407"/>
  <w16cid:commentId w16cid:paraId="55EF0372" w16cid:durableId="69AFF083"/>
</w16cid:commentsIds>
</file>

<file path=word/customizations.xml><?xml version="1.0" encoding="utf-8"?>
<wne:tcg xmlns:r="http://schemas.openxmlformats.org/officeDocument/2006/relationships" xmlns:wne="http://schemas.microsoft.com/office/word/2006/wordml">
  <wne:keymaps>
    <wne:keymap wne:kcmPrimary="09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B95BD" w14:textId="77777777" w:rsidR="006733D5" w:rsidRDefault="006733D5">
      <w:pPr>
        <w:spacing w:line="240" w:lineRule="auto"/>
      </w:pPr>
      <w:r>
        <w:separator/>
      </w:r>
    </w:p>
  </w:endnote>
  <w:endnote w:type="continuationSeparator" w:id="0">
    <w:p w14:paraId="2CB88C6D" w14:textId="77777777" w:rsidR="006733D5" w:rsidRDefault="006733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ystem Font">
    <w:altName w:val="Calibri"/>
    <w:panose1 w:val="020B0604020202020204"/>
    <w:charset w:val="00"/>
    <w:family w:val="auto"/>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6390145"/>
    </w:sdtPr>
    <w:sdtContent>
      <w:p w14:paraId="7DB1DD4F" w14:textId="77777777" w:rsidR="00DB55A1"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8415A3" w14:textId="77777777" w:rsidR="00DB55A1" w:rsidRDefault="00DB5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0361630"/>
    </w:sdtPr>
    <w:sdtContent>
      <w:p w14:paraId="3EAB63D8" w14:textId="77777777" w:rsidR="00DB55A1" w:rsidRDefault="00000000">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50223740" w14:textId="77777777" w:rsidR="00DB55A1" w:rsidRDefault="00DB5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0BB0A" w14:textId="77777777" w:rsidR="006733D5" w:rsidRDefault="006733D5">
      <w:r>
        <w:separator/>
      </w:r>
    </w:p>
  </w:footnote>
  <w:footnote w:type="continuationSeparator" w:id="0">
    <w:p w14:paraId="12BD06D4" w14:textId="77777777" w:rsidR="006733D5" w:rsidRDefault="006733D5">
      <w:r>
        <w:continuationSeparator/>
      </w:r>
    </w:p>
  </w:footnote>
  <w:footnote w:id="1">
    <w:p w14:paraId="4C77E5EA" w14:textId="77777777" w:rsidR="00DB55A1" w:rsidRDefault="00000000">
      <w:pPr>
        <w:spacing w:line="276" w:lineRule="auto"/>
        <w:rPr>
          <w:color w:val="000000"/>
          <w:sz w:val="22"/>
          <w:szCs w:val="22"/>
        </w:rPr>
      </w:pPr>
      <w:r>
        <w:rPr>
          <w:rStyle w:val="FootnoteReference"/>
        </w:rPr>
        <w:footnoteRef/>
      </w:r>
      <w:r>
        <w:rPr>
          <w:color w:val="000000"/>
          <w:sz w:val="22"/>
          <w:szCs w:val="22"/>
        </w:rPr>
        <w:t xml:space="preserve"> Ph.D. Candidate, Dept. of Civil Engineering, Case Western Reserve Univ., Bingham 279, 10900 Euclid Ave., Cleveland, OH 44106, e-mail: </w:t>
      </w:r>
      <w:hyperlink r:id="rId1">
        <w:r>
          <w:rPr>
            <w:color w:val="000000"/>
            <w:sz w:val="22"/>
            <w:szCs w:val="22"/>
            <w:u w:val="single"/>
          </w:rPr>
          <w:t>mxc1156@case.edu</w:t>
        </w:r>
      </w:hyperlink>
    </w:p>
  </w:footnote>
  <w:footnote w:id="2">
    <w:p w14:paraId="2EBC1D1F" w14:textId="77777777" w:rsidR="00DB55A1" w:rsidRDefault="00000000">
      <w:pPr>
        <w:spacing w:line="276" w:lineRule="auto"/>
        <w:rPr>
          <w:color w:val="000000"/>
          <w:sz w:val="22"/>
          <w:szCs w:val="22"/>
        </w:rPr>
      </w:pPr>
      <w:r>
        <w:rPr>
          <w:rStyle w:val="FootnoteReference"/>
        </w:rPr>
        <w:footnoteRef/>
      </w:r>
      <w:r>
        <w:rPr>
          <w:color w:val="000000"/>
          <w:sz w:val="22"/>
          <w:szCs w:val="22"/>
        </w:rPr>
        <w:t xml:space="preserve"> Postdoctoral Researcher, Dept. of Civil, Environmental and Architectural Engineering, Univ. of Kansas, 1530 W. 15th St., Lawrence, KS 66045, e-mail: </w:t>
      </w:r>
      <w:r>
        <w:rPr>
          <w:color w:val="000000"/>
          <w:sz w:val="22"/>
          <w:szCs w:val="22"/>
          <w:u w:val="single"/>
        </w:rPr>
        <w:t>rkmazumder@ku.edu</w:t>
      </w:r>
    </w:p>
  </w:footnote>
  <w:footnote w:id="3">
    <w:p w14:paraId="01B6034F" w14:textId="77777777" w:rsidR="00DB55A1" w:rsidRDefault="00000000">
      <w:pPr>
        <w:rPr>
          <w:i/>
        </w:rPr>
      </w:pPr>
      <w:r>
        <w:rPr>
          <w:rStyle w:val="FootnoteReference"/>
        </w:rPr>
        <w:footnoteRef/>
      </w:r>
      <w:r>
        <w:t xml:space="preserve"> Professor, Dept. of Civil Engineering, Case Western Reserve Univ., Bingham 209, 10900 Euclid Ave., Cleveland, OH 44106; e-mail: </w:t>
      </w:r>
      <w:hyperlink r:id="rId2">
        <w:r>
          <w:rPr>
            <w:color w:val="000000"/>
            <w:u w:val="single"/>
          </w:rPr>
          <w:t>yxl1566@case.edu</w:t>
        </w:r>
      </w:hyperlink>
    </w:p>
  </w:footnote>
  <w:footnote w:id="4">
    <w:p w14:paraId="3EA9A765" w14:textId="77777777" w:rsidR="00DB55A1" w:rsidRDefault="00000000">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D3A00"/>
    <w:multiLevelType w:val="multilevel"/>
    <w:tmpl w:val="2E7D3A00"/>
    <w:lvl w:ilvl="0">
      <w:start w:val="1"/>
      <w:numFmt w:val="decimal"/>
      <w:lvlText w:val="%1."/>
      <w:lvlJc w:val="left"/>
      <w:pPr>
        <w:ind w:left="644" w:hanging="360"/>
      </w:pPr>
      <w:rPr>
        <w:rFonts w:hint="default"/>
        <w:b/>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C510DF"/>
    <w:multiLevelType w:val="multilevel"/>
    <w:tmpl w:val="56C510DF"/>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802991333">
    <w:abstractNumId w:val="0"/>
  </w:num>
  <w:num w:numId="2" w16cid:durableId="117534279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m Mazumder">
    <w15:presenceInfo w15:providerId="None" w15:userId="Ram Mazumder"/>
  </w15:person>
  <w15:person w15:author="Mateng Cheng">
    <w15:presenceInfo w15:providerId="Windows Live" w15:userId="fa5c2eede6128f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0A"/>
    <w:rsid w:val="BEC79821"/>
    <w:rsid w:val="DF4E7469"/>
    <w:rsid w:val="F7FF19E6"/>
    <w:rsid w:val="00001E96"/>
    <w:rsid w:val="00003E83"/>
    <w:rsid w:val="00003FE6"/>
    <w:rsid w:val="000042A3"/>
    <w:rsid w:val="00004ECF"/>
    <w:rsid w:val="0000684F"/>
    <w:rsid w:val="00010933"/>
    <w:rsid w:val="00011CA3"/>
    <w:rsid w:val="000133E6"/>
    <w:rsid w:val="00014C05"/>
    <w:rsid w:val="00016713"/>
    <w:rsid w:val="0002412E"/>
    <w:rsid w:val="00025E1E"/>
    <w:rsid w:val="00026879"/>
    <w:rsid w:val="000275D9"/>
    <w:rsid w:val="00031E95"/>
    <w:rsid w:val="00031FBA"/>
    <w:rsid w:val="0003664D"/>
    <w:rsid w:val="000369AA"/>
    <w:rsid w:val="00042908"/>
    <w:rsid w:val="00046D98"/>
    <w:rsid w:val="000528D6"/>
    <w:rsid w:val="0005711D"/>
    <w:rsid w:val="00061B44"/>
    <w:rsid w:val="00062097"/>
    <w:rsid w:val="00066376"/>
    <w:rsid w:val="000674F7"/>
    <w:rsid w:val="00070719"/>
    <w:rsid w:val="00073765"/>
    <w:rsid w:val="000751EC"/>
    <w:rsid w:val="000756FC"/>
    <w:rsid w:val="0007711E"/>
    <w:rsid w:val="000775D4"/>
    <w:rsid w:val="00080069"/>
    <w:rsid w:val="0008102D"/>
    <w:rsid w:val="000826C8"/>
    <w:rsid w:val="00083718"/>
    <w:rsid w:val="00084648"/>
    <w:rsid w:val="00084D9C"/>
    <w:rsid w:val="00090BDA"/>
    <w:rsid w:val="000911B8"/>
    <w:rsid w:val="00092915"/>
    <w:rsid w:val="000955BA"/>
    <w:rsid w:val="00095D13"/>
    <w:rsid w:val="00096CE7"/>
    <w:rsid w:val="000A117C"/>
    <w:rsid w:val="000A15F8"/>
    <w:rsid w:val="000A189A"/>
    <w:rsid w:val="000A27A0"/>
    <w:rsid w:val="000A47BF"/>
    <w:rsid w:val="000B0573"/>
    <w:rsid w:val="000B15A5"/>
    <w:rsid w:val="000B2DB4"/>
    <w:rsid w:val="000C0803"/>
    <w:rsid w:val="000C0C3A"/>
    <w:rsid w:val="000C1DE3"/>
    <w:rsid w:val="000C34E9"/>
    <w:rsid w:val="000C56F6"/>
    <w:rsid w:val="000D0EA5"/>
    <w:rsid w:val="000D3D1A"/>
    <w:rsid w:val="000D41BD"/>
    <w:rsid w:val="000E028E"/>
    <w:rsid w:val="000E0A1C"/>
    <w:rsid w:val="000E3119"/>
    <w:rsid w:val="000E580C"/>
    <w:rsid w:val="000E6280"/>
    <w:rsid w:val="000E6BC3"/>
    <w:rsid w:val="000E711A"/>
    <w:rsid w:val="000F011D"/>
    <w:rsid w:val="000F09F9"/>
    <w:rsid w:val="000F19E8"/>
    <w:rsid w:val="000F2247"/>
    <w:rsid w:val="000F33F3"/>
    <w:rsid w:val="000F4E50"/>
    <w:rsid w:val="000F616E"/>
    <w:rsid w:val="000F71B4"/>
    <w:rsid w:val="000F74F4"/>
    <w:rsid w:val="000F76F1"/>
    <w:rsid w:val="00102C1C"/>
    <w:rsid w:val="00105E32"/>
    <w:rsid w:val="00106ECF"/>
    <w:rsid w:val="0010745A"/>
    <w:rsid w:val="00116017"/>
    <w:rsid w:val="00117062"/>
    <w:rsid w:val="00117DB2"/>
    <w:rsid w:val="001221D7"/>
    <w:rsid w:val="001225D2"/>
    <w:rsid w:val="0012554F"/>
    <w:rsid w:val="00125FC9"/>
    <w:rsid w:val="00133256"/>
    <w:rsid w:val="0013580D"/>
    <w:rsid w:val="00141D5D"/>
    <w:rsid w:val="00143268"/>
    <w:rsid w:val="00144C69"/>
    <w:rsid w:val="001547CF"/>
    <w:rsid w:val="0015600D"/>
    <w:rsid w:val="00163155"/>
    <w:rsid w:val="00163916"/>
    <w:rsid w:val="00165780"/>
    <w:rsid w:val="0016661E"/>
    <w:rsid w:val="00166BEE"/>
    <w:rsid w:val="00167080"/>
    <w:rsid w:val="00170967"/>
    <w:rsid w:val="00172E58"/>
    <w:rsid w:val="0017342A"/>
    <w:rsid w:val="001736E3"/>
    <w:rsid w:val="00177EF8"/>
    <w:rsid w:val="00180187"/>
    <w:rsid w:val="00180980"/>
    <w:rsid w:val="00181488"/>
    <w:rsid w:val="00181720"/>
    <w:rsid w:val="00181D3B"/>
    <w:rsid w:val="001839D0"/>
    <w:rsid w:val="00185DFD"/>
    <w:rsid w:val="001868A3"/>
    <w:rsid w:val="00193C21"/>
    <w:rsid w:val="00193C8B"/>
    <w:rsid w:val="001963EB"/>
    <w:rsid w:val="001A5D25"/>
    <w:rsid w:val="001A74D1"/>
    <w:rsid w:val="001B15A1"/>
    <w:rsid w:val="001B30DE"/>
    <w:rsid w:val="001B3DF1"/>
    <w:rsid w:val="001B6A58"/>
    <w:rsid w:val="001C302A"/>
    <w:rsid w:val="001C3A66"/>
    <w:rsid w:val="001C473A"/>
    <w:rsid w:val="001C5380"/>
    <w:rsid w:val="001D2183"/>
    <w:rsid w:val="001D3A20"/>
    <w:rsid w:val="001E0C0F"/>
    <w:rsid w:val="001E0FD9"/>
    <w:rsid w:val="001E563F"/>
    <w:rsid w:val="001F0BDA"/>
    <w:rsid w:val="001F0C08"/>
    <w:rsid w:val="001F6B46"/>
    <w:rsid w:val="00200829"/>
    <w:rsid w:val="00202F80"/>
    <w:rsid w:val="002051B9"/>
    <w:rsid w:val="00205F99"/>
    <w:rsid w:val="0020726C"/>
    <w:rsid w:val="00207781"/>
    <w:rsid w:val="00210552"/>
    <w:rsid w:val="00210EB3"/>
    <w:rsid w:val="0021454A"/>
    <w:rsid w:val="00215368"/>
    <w:rsid w:val="0023094E"/>
    <w:rsid w:val="002311A2"/>
    <w:rsid w:val="0023205E"/>
    <w:rsid w:val="00233517"/>
    <w:rsid w:val="00233A8E"/>
    <w:rsid w:val="00242B46"/>
    <w:rsid w:val="00245983"/>
    <w:rsid w:val="00247771"/>
    <w:rsid w:val="00253950"/>
    <w:rsid w:val="00254A11"/>
    <w:rsid w:val="002625A4"/>
    <w:rsid w:val="00262A71"/>
    <w:rsid w:val="00263BE9"/>
    <w:rsid w:val="0026502B"/>
    <w:rsid w:val="00267710"/>
    <w:rsid w:val="00272A1D"/>
    <w:rsid w:val="002731CC"/>
    <w:rsid w:val="00273F13"/>
    <w:rsid w:val="00277006"/>
    <w:rsid w:val="00283773"/>
    <w:rsid w:val="002907C0"/>
    <w:rsid w:val="00294F70"/>
    <w:rsid w:val="002A001E"/>
    <w:rsid w:val="002A2901"/>
    <w:rsid w:val="002A3F78"/>
    <w:rsid w:val="002A50E4"/>
    <w:rsid w:val="002A7E42"/>
    <w:rsid w:val="002B2F7D"/>
    <w:rsid w:val="002B46AF"/>
    <w:rsid w:val="002B507C"/>
    <w:rsid w:val="002C4CE1"/>
    <w:rsid w:val="002D0370"/>
    <w:rsid w:val="002D1781"/>
    <w:rsid w:val="002D6478"/>
    <w:rsid w:val="002D7917"/>
    <w:rsid w:val="002E12A5"/>
    <w:rsid w:val="002E3E5D"/>
    <w:rsid w:val="002E3F02"/>
    <w:rsid w:val="002E660A"/>
    <w:rsid w:val="002E6F43"/>
    <w:rsid w:val="002E75AE"/>
    <w:rsid w:val="002E7D9A"/>
    <w:rsid w:val="002F15D1"/>
    <w:rsid w:val="002F1768"/>
    <w:rsid w:val="002F3726"/>
    <w:rsid w:val="002F3935"/>
    <w:rsid w:val="002F5B02"/>
    <w:rsid w:val="002F7317"/>
    <w:rsid w:val="002F79E1"/>
    <w:rsid w:val="00300E62"/>
    <w:rsid w:val="003012F1"/>
    <w:rsid w:val="003049CB"/>
    <w:rsid w:val="00305DF0"/>
    <w:rsid w:val="003112BB"/>
    <w:rsid w:val="0031630D"/>
    <w:rsid w:val="00317796"/>
    <w:rsid w:val="003207F3"/>
    <w:rsid w:val="00324E14"/>
    <w:rsid w:val="0033083F"/>
    <w:rsid w:val="003364F2"/>
    <w:rsid w:val="00341348"/>
    <w:rsid w:val="0034359C"/>
    <w:rsid w:val="00343B9D"/>
    <w:rsid w:val="003446C7"/>
    <w:rsid w:val="00345229"/>
    <w:rsid w:val="00345553"/>
    <w:rsid w:val="00346795"/>
    <w:rsid w:val="003470FB"/>
    <w:rsid w:val="00347665"/>
    <w:rsid w:val="00352EDB"/>
    <w:rsid w:val="0035318F"/>
    <w:rsid w:val="00353D99"/>
    <w:rsid w:val="00354EAE"/>
    <w:rsid w:val="003565E3"/>
    <w:rsid w:val="00360892"/>
    <w:rsid w:val="00360D4D"/>
    <w:rsid w:val="00364017"/>
    <w:rsid w:val="00364AAC"/>
    <w:rsid w:val="0037018E"/>
    <w:rsid w:val="0037049F"/>
    <w:rsid w:val="0037281B"/>
    <w:rsid w:val="003728B1"/>
    <w:rsid w:val="00375085"/>
    <w:rsid w:val="00375E23"/>
    <w:rsid w:val="0037629F"/>
    <w:rsid w:val="00376952"/>
    <w:rsid w:val="00381DBB"/>
    <w:rsid w:val="003820EF"/>
    <w:rsid w:val="00384040"/>
    <w:rsid w:val="0038454F"/>
    <w:rsid w:val="0038530A"/>
    <w:rsid w:val="00386E76"/>
    <w:rsid w:val="00396BDD"/>
    <w:rsid w:val="00397F83"/>
    <w:rsid w:val="003A21BE"/>
    <w:rsid w:val="003A59CE"/>
    <w:rsid w:val="003B05E0"/>
    <w:rsid w:val="003B1AA8"/>
    <w:rsid w:val="003B1ECE"/>
    <w:rsid w:val="003B2126"/>
    <w:rsid w:val="003B490F"/>
    <w:rsid w:val="003B55B7"/>
    <w:rsid w:val="003B6069"/>
    <w:rsid w:val="003B6404"/>
    <w:rsid w:val="003B643B"/>
    <w:rsid w:val="003C14A2"/>
    <w:rsid w:val="003C29A2"/>
    <w:rsid w:val="003C4A8D"/>
    <w:rsid w:val="003D0AE2"/>
    <w:rsid w:val="003D54A3"/>
    <w:rsid w:val="003D6062"/>
    <w:rsid w:val="003D666C"/>
    <w:rsid w:val="003D75BE"/>
    <w:rsid w:val="003E1ACC"/>
    <w:rsid w:val="003E5737"/>
    <w:rsid w:val="003E5B72"/>
    <w:rsid w:val="003E5BBC"/>
    <w:rsid w:val="003F1616"/>
    <w:rsid w:val="003F2F03"/>
    <w:rsid w:val="003F357F"/>
    <w:rsid w:val="003F7A15"/>
    <w:rsid w:val="00403588"/>
    <w:rsid w:val="004037AA"/>
    <w:rsid w:val="004041A5"/>
    <w:rsid w:val="00407422"/>
    <w:rsid w:val="00410374"/>
    <w:rsid w:val="004115FC"/>
    <w:rsid w:val="00414733"/>
    <w:rsid w:val="004161E3"/>
    <w:rsid w:val="004220CE"/>
    <w:rsid w:val="004223FD"/>
    <w:rsid w:val="00423A3E"/>
    <w:rsid w:val="004241C2"/>
    <w:rsid w:val="0042498A"/>
    <w:rsid w:val="004250DC"/>
    <w:rsid w:val="00425A6D"/>
    <w:rsid w:val="00426C82"/>
    <w:rsid w:val="00426FCA"/>
    <w:rsid w:val="0042708F"/>
    <w:rsid w:val="0043301F"/>
    <w:rsid w:val="00434940"/>
    <w:rsid w:val="00435A23"/>
    <w:rsid w:val="00435E61"/>
    <w:rsid w:val="00436189"/>
    <w:rsid w:val="00437E6E"/>
    <w:rsid w:val="00441953"/>
    <w:rsid w:val="00443ED1"/>
    <w:rsid w:val="004447C0"/>
    <w:rsid w:val="0044629D"/>
    <w:rsid w:val="004471B6"/>
    <w:rsid w:val="004501B4"/>
    <w:rsid w:val="0045039D"/>
    <w:rsid w:val="004504FE"/>
    <w:rsid w:val="00454B62"/>
    <w:rsid w:val="00455C85"/>
    <w:rsid w:val="00457AD7"/>
    <w:rsid w:val="00462374"/>
    <w:rsid w:val="00462D45"/>
    <w:rsid w:val="00465DA1"/>
    <w:rsid w:val="0046687D"/>
    <w:rsid w:val="0047273C"/>
    <w:rsid w:val="00482F49"/>
    <w:rsid w:val="0048313E"/>
    <w:rsid w:val="00483FD5"/>
    <w:rsid w:val="004935A3"/>
    <w:rsid w:val="004978A4"/>
    <w:rsid w:val="004A60E7"/>
    <w:rsid w:val="004A7839"/>
    <w:rsid w:val="004B28D2"/>
    <w:rsid w:val="004B415B"/>
    <w:rsid w:val="004B6F72"/>
    <w:rsid w:val="004C063C"/>
    <w:rsid w:val="004C1AA3"/>
    <w:rsid w:val="004C1DA3"/>
    <w:rsid w:val="004D43D5"/>
    <w:rsid w:val="004D4999"/>
    <w:rsid w:val="004D4D22"/>
    <w:rsid w:val="004D59B1"/>
    <w:rsid w:val="004D7262"/>
    <w:rsid w:val="004D7D92"/>
    <w:rsid w:val="004E073E"/>
    <w:rsid w:val="004E18C3"/>
    <w:rsid w:val="004E210A"/>
    <w:rsid w:val="004E6557"/>
    <w:rsid w:val="004F1672"/>
    <w:rsid w:val="004F2E8B"/>
    <w:rsid w:val="004F313B"/>
    <w:rsid w:val="004F47A5"/>
    <w:rsid w:val="004F4866"/>
    <w:rsid w:val="00500687"/>
    <w:rsid w:val="005010CF"/>
    <w:rsid w:val="00504B84"/>
    <w:rsid w:val="005056CE"/>
    <w:rsid w:val="005076A7"/>
    <w:rsid w:val="00510156"/>
    <w:rsid w:val="0051083A"/>
    <w:rsid w:val="00510942"/>
    <w:rsid w:val="00511B36"/>
    <w:rsid w:val="00513835"/>
    <w:rsid w:val="00516A3D"/>
    <w:rsid w:val="00516D44"/>
    <w:rsid w:val="00520056"/>
    <w:rsid w:val="00521A0D"/>
    <w:rsid w:val="00535310"/>
    <w:rsid w:val="0053587C"/>
    <w:rsid w:val="00537395"/>
    <w:rsid w:val="0053763A"/>
    <w:rsid w:val="005411B7"/>
    <w:rsid w:val="00545A65"/>
    <w:rsid w:val="00545F58"/>
    <w:rsid w:val="00546335"/>
    <w:rsid w:val="005464A6"/>
    <w:rsid w:val="00546D81"/>
    <w:rsid w:val="00547B61"/>
    <w:rsid w:val="00551864"/>
    <w:rsid w:val="00551C87"/>
    <w:rsid w:val="00552228"/>
    <w:rsid w:val="005536CE"/>
    <w:rsid w:val="00554A72"/>
    <w:rsid w:val="00556642"/>
    <w:rsid w:val="00557D6C"/>
    <w:rsid w:val="005630F1"/>
    <w:rsid w:val="00564811"/>
    <w:rsid w:val="00565FB0"/>
    <w:rsid w:val="00566CB6"/>
    <w:rsid w:val="00567DB9"/>
    <w:rsid w:val="00571832"/>
    <w:rsid w:val="005756C7"/>
    <w:rsid w:val="005770E7"/>
    <w:rsid w:val="005773F4"/>
    <w:rsid w:val="00581407"/>
    <w:rsid w:val="00582CA7"/>
    <w:rsid w:val="00583F47"/>
    <w:rsid w:val="00584652"/>
    <w:rsid w:val="00585586"/>
    <w:rsid w:val="00587DDF"/>
    <w:rsid w:val="00590A0B"/>
    <w:rsid w:val="00591B4E"/>
    <w:rsid w:val="00593D12"/>
    <w:rsid w:val="00596766"/>
    <w:rsid w:val="005A116C"/>
    <w:rsid w:val="005A4239"/>
    <w:rsid w:val="005A45A8"/>
    <w:rsid w:val="005A4969"/>
    <w:rsid w:val="005A57C4"/>
    <w:rsid w:val="005A7550"/>
    <w:rsid w:val="005C257B"/>
    <w:rsid w:val="005C2AAE"/>
    <w:rsid w:val="005C4B70"/>
    <w:rsid w:val="005C7A74"/>
    <w:rsid w:val="005D0E57"/>
    <w:rsid w:val="005D1AD3"/>
    <w:rsid w:val="005D3BFB"/>
    <w:rsid w:val="005D3E21"/>
    <w:rsid w:val="005D5FD0"/>
    <w:rsid w:val="005E32C5"/>
    <w:rsid w:val="005E330D"/>
    <w:rsid w:val="005E3723"/>
    <w:rsid w:val="005E65B3"/>
    <w:rsid w:val="005E6E28"/>
    <w:rsid w:val="005E6F76"/>
    <w:rsid w:val="005F1300"/>
    <w:rsid w:val="005F694C"/>
    <w:rsid w:val="00602219"/>
    <w:rsid w:val="006037EB"/>
    <w:rsid w:val="00606656"/>
    <w:rsid w:val="0060676E"/>
    <w:rsid w:val="0061452C"/>
    <w:rsid w:val="00615457"/>
    <w:rsid w:val="006214EF"/>
    <w:rsid w:val="00622D68"/>
    <w:rsid w:val="006231AF"/>
    <w:rsid w:val="00625D12"/>
    <w:rsid w:val="0063038C"/>
    <w:rsid w:val="0063410F"/>
    <w:rsid w:val="00635825"/>
    <w:rsid w:val="00635A13"/>
    <w:rsid w:val="00635BD1"/>
    <w:rsid w:val="006404DF"/>
    <w:rsid w:val="00641F7D"/>
    <w:rsid w:val="00642651"/>
    <w:rsid w:val="00642725"/>
    <w:rsid w:val="006433F7"/>
    <w:rsid w:val="00644052"/>
    <w:rsid w:val="00644330"/>
    <w:rsid w:val="00644DAA"/>
    <w:rsid w:val="00645A4F"/>
    <w:rsid w:val="00645C29"/>
    <w:rsid w:val="00645FA4"/>
    <w:rsid w:val="00647E05"/>
    <w:rsid w:val="00647EE3"/>
    <w:rsid w:val="00651E5E"/>
    <w:rsid w:val="00652B41"/>
    <w:rsid w:val="00656146"/>
    <w:rsid w:val="00661360"/>
    <w:rsid w:val="00663DB2"/>
    <w:rsid w:val="00663F2F"/>
    <w:rsid w:val="00666E8B"/>
    <w:rsid w:val="00670B20"/>
    <w:rsid w:val="00670D47"/>
    <w:rsid w:val="006733D5"/>
    <w:rsid w:val="006734BA"/>
    <w:rsid w:val="00681CD6"/>
    <w:rsid w:val="006842C7"/>
    <w:rsid w:val="00685580"/>
    <w:rsid w:val="00691ED9"/>
    <w:rsid w:val="006961BC"/>
    <w:rsid w:val="00696258"/>
    <w:rsid w:val="006A131D"/>
    <w:rsid w:val="006A4D61"/>
    <w:rsid w:val="006A5255"/>
    <w:rsid w:val="006A540D"/>
    <w:rsid w:val="006B0A28"/>
    <w:rsid w:val="006B119A"/>
    <w:rsid w:val="006B2421"/>
    <w:rsid w:val="006B2AE9"/>
    <w:rsid w:val="006B457F"/>
    <w:rsid w:val="006B45FC"/>
    <w:rsid w:val="006B5502"/>
    <w:rsid w:val="006C26FA"/>
    <w:rsid w:val="006C2C30"/>
    <w:rsid w:val="006C3328"/>
    <w:rsid w:val="006C4B43"/>
    <w:rsid w:val="006C5CF4"/>
    <w:rsid w:val="006D1FDE"/>
    <w:rsid w:val="006D34E7"/>
    <w:rsid w:val="006D58F9"/>
    <w:rsid w:val="006D6D25"/>
    <w:rsid w:val="006D7853"/>
    <w:rsid w:val="006E0B8C"/>
    <w:rsid w:val="006E1F5E"/>
    <w:rsid w:val="006E2707"/>
    <w:rsid w:val="006E2A68"/>
    <w:rsid w:val="006E3F98"/>
    <w:rsid w:val="006E6CC5"/>
    <w:rsid w:val="006F0535"/>
    <w:rsid w:val="006F0F9E"/>
    <w:rsid w:val="006F1E24"/>
    <w:rsid w:val="006F28E2"/>
    <w:rsid w:val="006F2F50"/>
    <w:rsid w:val="006F51B7"/>
    <w:rsid w:val="006F57EB"/>
    <w:rsid w:val="006F74DD"/>
    <w:rsid w:val="007014E8"/>
    <w:rsid w:val="00702A0B"/>
    <w:rsid w:val="00705AEF"/>
    <w:rsid w:val="007078C0"/>
    <w:rsid w:val="00707B0B"/>
    <w:rsid w:val="0071062F"/>
    <w:rsid w:val="00711C4D"/>
    <w:rsid w:val="00713C91"/>
    <w:rsid w:val="00717E70"/>
    <w:rsid w:val="007203D5"/>
    <w:rsid w:val="00720F0A"/>
    <w:rsid w:val="0072355E"/>
    <w:rsid w:val="00724775"/>
    <w:rsid w:val="00724E0B"/>
    <w:rsid w:val="00724EBB"/>
    <w:rsid w:val="0073007D"/>
    <w:rsid w:val="007308BF"/>
    <w:rsid w:val="00732792"/>
    <w:rsid w:val="0073407B"/>
    <w:rsid w:val="00734F1F"/>
    <w:rsid w:val="0073755E"/>
    <w:rsid w:val="007379FA"/>
    <w:rsid w:val="00742F47"/>
    <w:rsid w:val="007458E0"/>
    <w:rsid w:val="00745939"/>
    <w:rsid w:val="0074602F"/>
    <w:rsid w:val="00746970"/>
    <w:rsid w:val="0074709B"/>
    <w:rsid w:val="007476FE"/>
    <w:rsid w:val="00747B27"/>
    <w:rsid w:val="00754172"/>
    <w:rsid w:val="0075479F"/>
    <w:rsid w:val="00755066"/>
    <w:rsid w:val="00762A0B"/>
    <w:rsid w:val="00762C35"/>
    <w:rsid w:val="007668DB"/>
    <w:rsid w:val="00767D0D"/>
    <w:rsid w:val="00770873"/>
    <w:rsid w:val="00770D56"/>
    <w:rsid w:val="00771E7D"/>
    <w:rsid w:val="0077211E"/>
    <w:rsid w:val="007767A6"/>
    <w:rsid w:val="00780553"/>
    <w:rsid w:val="00780BDE"/>
    <w:rsid w:val="0078161E"/>
    <w:rsid w:val="00781D49"/>
    <w:rsid w:val="00782BEE"/>
    <w:rsid w:val="00783564"/>
    <w:rsid w:val="00783746"/>
    <w:rsid w:val="00786923"/>
    <w:rsid w:val="007879DC"/>
    <w:rsid w:val="00791346"/>
    <w:rsid w:val="007957DB"/>
    <w:rsid w:val="007A07FF"/>
    <w:rsid w:val="007A44C6"/>
    <w:rsid w:val="007A4B7B"/>
    <w:rsid w:val="007A6629"/>
    <w:rsid w:val="007A6C39"/>
    <w:rsid w:val="007B002D"/>
    <w:rsid w:val="007B043E"/>
    <w:rsid w:val="007B2F37"/>
    <w:rsid w:val="007B443C"/>
    <w:rsid w:val="007B551C"/>
    <w:rsid w:val="007B5F34"/>
    <w:rsid w:val="007B6185"/>
    <w:rsid w:val="007B7685"/>
    <w:rsid w:val="007C1DF0"/>
    <w:rsid w:val="007C2734"/>
    <w:rsid w:val="007C518E"/>
    <w:rsid w:val="007C6F3F"/>
    <w:rsid w:val="007D25CE"/>
    <w:rsid w:val="007D2D71"/>
    <w:rsid w:val="007D5977"/>
    <w:rsid w:val="007D59F8"/>
    <w:rsid w:val="007D6832"/>
    <w:rsid w:val="007D6DD5"/>
    <w:rsid w:val="007E0979"/>
    <w:rsid w:val="007E3BED"/>
    <w:rsid w:val="007E472A"/>
    <w:rsid w:val="007E4CD2"/>
    <w:rsid w:val="007E5D3C"/>
    <w:rsid w:val="007F3689"/>
    <w:rsid w:val="007F3D66"/>
    <w:rsid w:val="007F6EEE"/>
    <w:rsid w:val="007F70A8"/>
    <w:rsid w:val="007F7224"/>
    <w:rsid w:val="007F770A"/>
    <w:rsid w:val="008034F1"/>
    <w:rsid w:val="00810F7F"/>
    <w:rsid w:val="00811599"/>
    <w:rsid w:val="00813BDF"/>
    <w:rsid w:val="00814091"/>
    <w:rsid w:val="00814539"/>
    <w:rsid w:val="00817772"/>
    <w:rsid w:val="00820161"/>
    <w:rsid w:val="008244D1"/>
    <w:rsid w:val="00832F3B"/>
    <w:rsid w:val="00837A44"/>
    <w:rsid w:val="00837B68"/>
    <w:rsid w:val="00840DE1"/>
    <w:rsid w:val="00854E7C"/>
    <w:rsid w:val="00855E3D"/>
    <w:rsid w:val="00860FE5"/>
    <w:rsid w:val="0086173D"/>
    <w:rsid w:val="0086187A"/>
    <w:rsid w:val="008629F3"/>
    <w:rsid w:val="008631FD"/>
    <w:rsid w:val="00864BA8"/>
    <w:rsid w:val="00870FA1"/>
    <w:rsid w:val="00871443"/>
    <w:rsid w:val="008715D4"/>
    <w:rsid w:val="008733E0"/>
    <w:rsid w:val="0087607E"/>
    <w:rsid w:val="0087775A"/>
    <w:rsid w:val="00884101"/>
    <w:rsid w:val="00884C8C"/>
    <w:rsid w:val="008858AE"/>
    <w:rsid w:val="00885DEB"/>
    <w:rsid w:val="00886881"/>
    <w:rsid w:val="00887C46"/>
    <w:rsid w:val="00896C53"/>
    <w:rsid w:val="008A0BB4"/>
    <w:rsid w:val="008A2CCC"/>
    <w:rsid w:val="008A635A"/>
    <w:rsid w:val="008A6E42"/>
    <w:rsid w:val="008B378F"/>
    <w:rsid w:val="008B3D58"/>
    <w:rsid w:val="008B3D76"/>
    <w:rsid w:val="008B4F12"/>
    <w:rsid w:val="008B7413"/>
    <w:rsid w:val="008C1734"/>
    <w:rsid w:val="008C2810"/>
    <w:rsid w:val="008C2A18"/>
    <w:rsid w:val="008C427A"/>
    <w:rsid w:val="008C4A7E"/>
    <w:rsid w:val="008C5476"/>
    <w:rsid w:val="008C567B"/>
    <w:rsid w:val="008C76AE"/>
    <w:rsid w:val="008D0E05"/>
    <w:rsid w:val="008D2FF9"/>
    <w:rsid w:val="008D4722"/>
    <w:rsid w:val="008D544C"/>
    <w:rsid w:val="008D69E3"/>
    <w:rsid w:val="008D6CB7"/>
    <w:rsid w:val="008D7F1B"/>
    <w:rsid w:val="008E11EE"/>
    <w:rsid w:val="008E19F8"/>
    <w:rsid w:val="008E3882"/>
    <w:rsid w:val="008E43D2"/>
    <w:rsid w:val="008F2B08"/>
    <w:rsid w:val="008F318D"/>
    <w:rsid w:val="008F5E95"/>
    <w:rsid w:val="008F7613"/>
    <w:rsid w:val="009008F4"/>
    <w:rsid w:val="00902B2C"/>
    <w:rsid w:val="009037BA"/>
    <w:rsid w:val="00904907"/>
    <w:rsid w:val="00913A6A"/>
    <w:rsid w:val="009168C8"/>
    <w:rsid w:val="0092063F"/>
    <w:rsid w:val="00920A22"/>
    <w:rsid w:val="00920F2F"/>
    <w:rsid w:val="00921494"/>
    <w:rsid w:val="0092254F"/>
    <w:rsid w:val="00922D1B"/>
    <w:rsid w:val="00923F48"/>
    <w:rsid w:val="00927A79"/>
    <w:rsid w:val="00930C9F"/>
    <w:rsid w:val="00936AD4"/>
    <w:rsid w:val="009410D1"/>
    <w:rsid w:val="0094196F"/>
    <w:rsid w:val="00943479"/>
    <w:rsid w:val="0094543B"/>
    <w:rsid w:val="00950D76"/>
    <w:rsid w:val="00951432"/>
    <w:rsid w:val="00953DBA"/>
    <w:rsid w:val="009600E6"/>
    <w:rsid w:val="00965717"/>
    <w:rsid w:val="00966AAC"/>
    <w:rsid w:val="0097013B"/>
    <w:rsid w:val="00970638"/>
    <w:rsid w:val="00970B5E"/>
    <w:rsid w:val="00971B9D"/>
    <w:rsid w:val="0097489D"/>
    <w:rsid w:val="00981584"/>
    <w:rsid w:val="009924C0"/>
    <w:rsid w:val="00993080"/>
    <w:rsid w:val="00995650"/>
    <w:rsid w:val="009961ED"/>
    <w:rsid w:val="009A57BB"/>
    <w:rsid w:val="009A5EA4"/>
    <w:rsid w:val="009A6490"/>
    <w:rsid w:val="009A6507"/>
    <w:rsid w:val="009B03AC"/>
    <w:rsid w:val="009B1C8F"/>
    <w:rsid w:val="009B2487"/>
    <w:rsid w:val="009B269D"/>
    <w:rsid w:val="009B4A98"/>
    <w:rsid w:val="009B65E6"/>
    <w:rsid w:val="009B7C08"/>
    <w:rsid w:val="009C0580"/>
    <w:rsid w:val="009C0AB4"/>
    <w:rsid w:val="009C394B"/>
    <w:rsid w:val="009C5649"/>
    <w:rsid w:val="009C7635"/>
    <w:rsid w:val="009D0AE6"/>
    <w:rsid w:val="009D16EF"/>
    <w:rsid w:val="009D263C"/>
    <w:rsid w:val="009D4F0A"/>
    <w:rsid w:val="009D7440"/>
    <w:rsid w:val="009E21F7"/>
    <w:rsid w:val="009E336C"/>
    <w:rsid w:val="009E348E"/>
    <w:rsid w:val="009E35BA"/>
    <w:rsid w:val="009E3C39"/>
    <w:rsid w:val="009E4220"/>
    <w:rsid w:val="009E6C1D"/>
    <w:rsid w:val="009E76A7"/>
    <w:rsid w:val="009F00BE"/>
    <w:rsid w:val="009F2165"/>
    <w:rsid w:val="009F5376"/>
    <w:rsid w:val="009F56C5"/>
    <w:rsid w:val="009F7EBA"/>
    <w:rsid w:val="00A010A8"/>
    <w:rsid w:val="00A02A73"/>
    <w:rsid w:val="00A04651"/>
    <w:rsid w:val="00A056E6"/>
    <w:rsid w:val="00A06F27"/>
    <w:rsid w:val="00A14F56"/>
    <w:rsid w:val="00A20F3C"/>
    <w:rsid w:val="00A21765"/>
    <w:rsid w:val="00A226B0"/>
    <w:rsid w:val="00A30E7C"/>
    <w:rsid w:val="00A31415"/>
    <w:rsid w:val="00A31F8A"/>
    <w:rsid w:val="00A330C2"/>
    <w:rsid w:val="00A353B9"/>
    <w:rsid w:val="00A35C95"/>
    <w:rsid w:val="00A36050"/>
    <w:rsid w:val="00A373D5"/>
    <w:rsid w:val="00A435CC"/>
    <w:rsid w:val="00A43C78"/>
    <w:rsid w:val="00A46872"/>
    <w:rsid w:val="00A474C3"/>
    <w:rsid w:val="00A47F4E"/>
    <w:rsid w:val="00A509E4"/>
    <w:rsid w:val="00A514F8"/>
    <w:rsid w:val="00A51D79"/>
    <w:rsid w:val="00A55FBE"/>
    <w:rsid w:val="00A625CA"/>
    <w:rsid w:val="00A63CBE"/>
    <w:rsid w:val="00A64D2E"/>
    <w:rsid w:val="00A658CA"/>
    <w:rsid w:val="00A66DA9"/>
    <w:rsid w:val="00A717DD"/>
    <w:rsid w:val="00A71CBC"/>
    <w:rsid w:val="00A71E15"/>
    <w:rsid w:val="00A72DCE"/>
    <w:rsid w:val="00A73A14"/>
    <w:rsid w:val="00A73ACD"/>
    <w:rsid w:val="00A74C8B"/>
    <w:rsid w:val="00A77CDE"/>
    <w:rsid w:val="00A80825"/>
    <w:rsid w:val="00A811D7"/>
    <w:rsid w:val="00A83647"/>
    <w:rsid w:val="00A877C3"/>
    <w:rsid w:val="00A90BCB"/>
    <w:rsid w:val="00A90E1B"/>
    <w:rsid w:val="00A959A7"/>
    <w:rsid w:val="00A97A00"/>
    <w:rsid w:val="00AA13B0"/>
    <w:rsid w:val="00AA2490"/>
    <w:rsid w:val="00AA2F8D"/>
    <w:rsid w:val="00AA498E"/>
    <w:rsid w:val="00AA4D72"/>
    <w:rsid w:val="00AA5307"/>
    <w:rsid w:val="00AB0940"/>
    <w:rsid w:val="00AB2027"/>
    <w:rsid w:val="00AB33CA"/>
    <w:rsid w:val="00AC0116"/>
    <w:rsid w:val="00AC0872"/>
    <w:rsid w:val="00AC19A6"/>
    <w:rsid w:val="00AC2F84"/>
    <w:rsid w:val="00AC6075"/>
    <w:rsid w:val="00AC6F4C"/>
    <w:rsid w:val="00AD29B3"/>
    <w:rsid w:val="00AD3A25"/>
    <w:rsid w:val="00AD5246"/>
    <w:rsid w:val="00AD5C25"/>
    <w:rsid w:val="00AD645B"/>
    <w:rsid w:val="00AD7222"/>
    <w:rsid w:val="00AE024A"/>
    <w:rsid w:val="00AE18A8"/>
    <w:rsid w:val="00AE301F"/>
    <w:rsid w:val="00AE3916"/>
    <w:rsid w:val="00AE6F4E"/>
    <w:rsid w:val="00AE79AD"/>
    <w:rsid w:val="00AF0F86"/>
    <w:rsid w:val="00AF449A"/>
    <w:rsid w:val="00AF5796"/>
    <w:rsid w:val="00AF6A4A"/>
    <w:rsid w:val="00B06200"/>
    <w:rsid w:val="00B0714A"/>
    <w:rsid w:val="00B07544"/>
    <w:rsid w:val="00B106D9"/>
    <w:rsid w:val="00B223D8"/>
    <w:rsid w:val="00B232BA"/>
    <w:rsid w:val="00B25E04"/>
    <w:rsid w:val="00B26D6D"/>
    <w:rsid w:val="00B3016F"/>
    <w:rsid w:val="00B33B94"/>
    <w:rsid w:val="00B34D35"/>
    <w:rsid w:val="00B42B63"/>
    <w:rsid w:val="00B46590"/>
    <w:rsid w:val="00B46DCD"/>
    <w:rsid w:val="00B536CD"/>
    <w:rsid w:val="00B53C22"/>
    <w:rsid w:val="00B54B2C"/>
    <w:rsid w:val="00B55263"/>
    <w:rsid w:val="00B60566"/>
    <w:rsid w:val="00B60BCF"/>
    <w:rsid w:val="00B63550"/>
    <w:rsid w:val="00B65A8B"/>
    <w:rsid w:val="00B70592"/>
    <w:rsid w:val="00B70E5B"/>
    <w:rsid w:val="00B72EB9"/>
    <w:rsid w:val="00B743D3"/>
    <w:rsid w:val="00B7480A"/>
    <w:rsid w:val="00B74E00"/>
    <w:rsid w:val="00B754A5"/>
    <w:rsid w:val="00B763BD"/>
    <w:rsid w:val="00B82402"/>
    <w:rsid w:val="00B83483"/>
    <w:rsid w:val="00B83C0D"/>
    <w:rsid w:val="00B83D67"/>
    <w:rsid w:val="00B91EAE"/>
    <w:rsid w:val="00B92B58"/>
    <w:rsid w:val="00B934FE"/>
    <w:rsid w:val="00B964C2"/>
    <w:rsid w:val="00B97A3D"/>
    <w:rsid w:val="00B97FA4"/>
    <w:rsid w:val="00BA0D8F"/>
    <w:rsid w:val="00BA2590"/>
    <w:rsid w:val="00BA33A4"/>
    <w:rsid w:val="00BA48BB"/>
    <w:rsid w:val="00BA69DF"/>
    <w:rsid w:val="00BB2D4E"/>
    <w:rsid w:val="00BB2EBC"/>
    <w:rsid w:val="00BB3D9A"/>
    <w:rsid w:val="00BB499D"/>
    <w:rsid w:val="00BB5567"/>
    <w:rsid w:val="00BB667C"/>
    <w:rsid w:val="00BC271A"/>
    <w:rsid w:val="00BC274E"/>
    <w:rsid w:val="00BC70A3"/>
    <w:rsid w:val="00BD189D"/>
    <w:rsid w:val="00BD3633"/>
    <w:rsid w:val="00BD4F93"/>
    <w:rsid w:val="00BD692A"/>
    <w:rsid w:val="00BE12DD"/>
    <w:rsid w:val="00BE3154"/>
    <w:rsid w:val="00BE337F"/>
    <w:rsid w:val="00BE3A71"/>
    <w:rsid w:val="00BE4A50"/>
    <w:rsid w:val="00BE5276"/>
    <w:rsid w:val="00BE7078"/>
    <w:rsid w:val="00BF6067"/>
    <w:rsid w:val="00BF6F19"/>
    <w:rsid w:val="00C049E3"/>
    <w:rsid w:val="00C116AF"/>
    <w:rsid w:val="00C1173D"/>
    <w:rsid w:val="00C144F9"/>
    <w:rsid w:val="00C14B36"/>
    <w:rsid w:val="00C157CE"/>
    <w:rsid w:val="00C16F55"/>
    <w:rsid w:val="00C20FC3"/>
    <w:rsid w:val="00C213EC"/>
    <w:rsid w:val="00C220C8"/>
    <w:rsid w:val="00C240F4"/>
    <w:rsid w:val="00C26668"/>
    <w:rsid w:val="00C26E04"/>
    <w:rsid w:val="00C310B3"/>
    <w:rsid w:val="00C32A42"/>
    <w:rsid w:val="00C35132"/>
    <w:rsid w:val="00C3565C"/>
    <w:rsid w:val="00C363CE"/>
    <w:rsid w:val="00C37EF9"/>
    <w:rsid w:val="00C42CF2"/>
    <w:rsid w:val="00C43796"/>
    <w:rsid w:val="00C4677C"/>
    <w:rsid w:val="00C4768C"/>
    <w:rsid w:val="00C50F24"/>
    <w:rsid w:val="00C50F37"/>
    <w:rsid w:val="00C5163B"/>
    <w:rsid w:val="00C561A3"/>
    <w:rsid w:val="00C60F6F"/>
    <w:rsid w:val="00C6770F"/>
    <w:rsid w:val="00C67C6E"/>
    <w:rsid w:val="00C72539"/>
    <w:rsid w:val="00C7390C"/>
    <w:rsid w:val="00C73DDC"/>
    <w:rsid w:val="00C73F54"/>
    <w:rsid w:val="00C747BC"/>
    <w:rsid w:val="00C74CA9"/>
    <w:rsid w:val="00C80A8B"/>
    <w:rsid w:val="00C81FBF"/>
    <w:rsid w:val="00C82AC6"/>
    <w:rsid w:val="00C8480E"/>
    <w:rsid w:val="00C85D47"/>
    <w:rsid w:val="00C86C36"/>
    <w:rsid w:val="00C90FD8"/>
    <w:rsid w:val="00C94627"/>
    <w:rsid w:val="00C96C1C"/>
    <w:rsid w:val="00CA1B62"/>
    <w:rsid w:val="00CA5604"/>
    <w:rsid w:val="00CA782B"/>
    <w:rsid w:val="00CB258F"/>
    <w:rsid w:val="00CB2599"/>
    <w:rsid w:val="00CB2FEC"/>
    <w:rsid w:val="00CB303D"/>
    <w:rsid w:val="00CB5F1C"/>
    <w:rsid w:val="00CC3EAF"/>
    <w:rsid w:val="00CC4EE3"/>
    <w:rsid w:val="00CC661B"/>
    <w:rsid w:val="00CC66CD"/>
    <w:rsid w:val="00CC6A52"/>
    <w:rsid w:val="00CC6E45"/>
    <w:rsid w:val="00CD0141"/>
    <w:rsid w:val="00CD070E"/>
    <w:rsid w:val="00CD2ADC"/>
    <w:rsid w:val="00CD62B8"/>
    <w:rsid w:val="00CD6D2B"/>
    <w:rsid w:val="00CD7934"/>
    <w:rsid w:val="00CE4148"/>
    <w:rsid w:val="00CE5730"/>
    <w:rsid w:val="00CE5D34"/>
    <w:rsid w:val="00CE61C7"/>
    <w:rsid w:val="00CF2F6C"/>
    <w:rsid w:val="00CF4C5E"/>
    <w:rsid w:val="00CF643D"/>
    <w:rsid w:val="00D02087"/>
    <w:rsid w:val="00D02A64"/>
    <w:rsid w:val="00D02F63"/>
    <w:rsid w:val="00D163BF"/>
    <w:rsid w:val="00D17690"/>
    <w:rsid w:val="00D218C9"/>
    <w:rsid w:val="00D21F47"/>
    <w:rsid w:val="00D27588"/>
    <w:rsid w:val="00D347F8"/>
    <w:rsid w:val="00D40678"/>
    <w:rsid w:val="00D40708"/>
    <w:rsid w:val="00D41C56"/>
    <w:rsid w:val="00D422C5"/>
    <w:rsid w:val="00D42EA3"/>
    <w:rsid w:val="00D439D2"/>
    <w:rsid w:val="00D4521D"/>
    <w:rsid w:val="00D504FA"/>
    <w:rsid w:val="00D51DB0"/>
    <w:rsid w:val="00D51F09"/>
    <w:rsid w:val="00D542B2"/>
    <w:rsid w:val="00D56B36"/>
    <w:rsid w:val="00D572B2"/>
    <w:rsid w:val="00D60BC3"/>
    <w:rsid w:val="00D60EF8"/>
    <w:rsid w:val="00D63A81"/>
    <w:rsid w:val="00D67704"/>
    <w:rsid w:val="00D72155"/>
    <w:rsid w:val="00D722F3"/>
    <w:rsid w:val="00D73878"/>
    <w:rsid w:val="00D75483"/>
    <w:rsid w:val="00D763AA"/>
    <w:rsid w:val="00D82EFB"/>
    <w:rsid w:val="00D82FE5"/>
    <w:rsid w:val="00D834C4"/>
    <w:rsid w:val="00D8460E"/>
    <w:rsid w:val="00D87464"/>
    <w:rsid w:val="00D87CF5"/>
    <w:rsid w:val="00D90C61"/>
    <w:rsid w:val="00D93CE0"/>
    <w:rsid w:val="00D96658"/>
    <w:rsid w:val="00D97531"/>
    <w:rsid w:val="00DA02C9"/>
    <w:rsid w:val="00DA1031"/>
    <w:rsid w:val="00DA1AFB"/>
    <w:rsid w:val="00DB0EDB"/>
    <w:rsid w:val="00DB116D"/>
    <w:rsid w:val="00DB55A1"/>
    <w:rsid w:val="00DB565E"/>
    <w:rsid w:val="00DB654F"/>
    <w:rsid w:val="00DC0065"/>
    <w:rsid w:val="00DC1415"/>
    <w:rsid w:val="00DC1513"/>
    <w:rsid w:val="00DC3CD6"/>
    <w:rsid w:val="00DC5A17"/>
    <w:rsid w:val="00DC5EBF"/>
    <w:rsid w:val="00DD3C5A"/>
    <w:rsid w:val="00DD5033"/>
    <w:rsid w:val="00DD6E67"/>
    <w:rsid w:val="00DE1DDA"/>
    <w:rsid w:val="00DE5802"/>
    <w:rsid w:val="00DE6E92"/>
    <w:rsid w:val="00DF0560"/>
    <w:rsid w:val="00DF2826"/>
    <w:rsid w:val="00DF33D8"/>
    <w:rsid w:val="00DF3F30"/>
    <w:rsid w:val="00DF496D"/>
    <w:rsid w:val="00DF7115"/>
    <w:rsid w:val="00DF786E"/>
    <w:rsid w:val="00E0068D"/>
    <w:rsid w:val="00E01BB9"/>
    <w:rsid w:val="00E03449"/>
    <w:rsid w:val="00E0363B"/>
    <w:rsid w:val="00E0796F"/>
    <w:rsid w:val="00E07970"/>
    <w:rsid w:val="00E13098"/>
    <w:rsid w:val="00E13845"/>
    <w:rsid w:val="00E153F0"/>
    <w:rsid w:val="00E1574C"/>
    <w:rsid w:val="00E16734"/>
    <w:rsid w:val="00E20660"/>
    <w:rsid w:val="00E30ABB"/>
    <w:rsid w:val="00E3180E"/>
    <w:rsid w:val="00E332D8"/>
    <w:rsid w:val="00E337F6"/>
    <w:rsid w:val="00E33CDB"/>
    <w:rsid w:val="00E41005"/>
    <w:rsid w:val="00E43ABD"/>
    <w:rsid w:val="00E43B6B"/>
    <w:rsid w:val="00E43F4B"/>
    <w:rsid w:val="00E44B50"/>
    <w:rsid w:val="00E44C13"/>
    <w:rsid w:val="00E45A51"/>
    <w:rsid w:val="00E474F5"/>
    <w:rsid w:val="00E51425"/>
    <w:rsid w:val="00E52ECC"/>
    <w:rsid w:val="00E55B91"/>
    <w:rsid w:val="00E55DA7"/>
    <w:rsid w:val="00E56DF1"/>
    <w:rsid w:val="00E57476"/>
    <w:rsid w:val="00E6163B"/>
    <w:rsid w:val="00E63CA4"/>
    <w:rsid w:val="00E669BF"/>
    <w:rsid w:val="00E66B5E"/>
    <w:rsid w:val="00E72D97"/>
    <w:rsid w:val="00E75994"/>
    <w:rsid w:val="00E85FAF"/>
    <w:rsid w:val="00E879C3"/>
    <w:rsid w:val="00E87EEA"/>
    <w:rsid w:val="00E92C69"/>
    <w:rsid w:val="00E93D9C"/>
    <w:rsid w:val="00E9407E"/>
    <w:rsid w:val="00E94580"/>
    <w:rsid w:val="00E948C3"/>
    <w:rsid w:val="00E96C2C"/>
    <w:rsid w:val="00EA0D12"/>
    <w:rsid w:val="00EA2668"/>
    <w:rsid w:val="00EA4B11"/>
    <w:rsid w:val="00EA5C04"/>
    <w:rsid w:val="00EB1AB7"/>
    <w:rsid w:val="00EB3ABC"/>
    <w:rsid w:val="00EB4F3F"/>
    <w:rsid w:val="00EB7BC8"/>
    <w:rsid w:val="00EC0BAA"/>
    <w:rsid w:val="00EC4E49"/>
    <w:rsid w:val="00EC51F5"/>
    <w:rsid w:val="00EC60CD"/>
    <w:rsid w:val="00EC79CC"/>
    <w:rsid w:val="00ED1E3C"/>
    <w:rsid w:val="00ED3348"/>
    <w:rsid w:val="00ED3759"/>
    <w:rsid w:val="00ED3C8B"/>
    <w:rsid w:val="00EE68A1"/>
    <w:rsid w:val="00EE6FBC"/>
    <w:rsid w:val="00EE760B"/>
    <w:rsid w:val="00EF0C5A"/>
    <w:rsid w:val="00EF1A3F"/>
    <w:rsid w:val="00EF2BC7"/>
    <w:rsid w:val="00EF69C4"/>
    <w:rsid w:val="00EF783D"/>
    <w:rsid w:val="00EF7FAE"/>
    <w:rsid w:val="00F0034C"/>
    <w:rsid w:val="00F07CB3"/>
    <w:rsid w:val="00F07D4E"/>
    <w:rsid w:val="00F1179B"/>
    <w:rsid w:val="00F123DE"/>
    <w:rsid w:val="00F1455E"/>
    <w:rsid w:val="00F15A4F"/>
    <w:rsid w:val="00F17455"/>
    <w:rsid w:val="00F22483"/>
    <w:rsid w:val="00F22694"/>
    <w:rsid w:val="00F24323"/>
    <w:rsid w:val="00F24535"/>
    <w:rsid w:val="00F24597"/>
    <w:rsid w:val="00F27A17"/>
    <w:rsid w:val="00F34199"/>
    <w:rsid w:val="00F36824"/>
    <w:rsid w:val="00F42139"/>
    <w:rsid w:val="00F527E7"/>
    <w:rsid w:val="00F541EF"/>
    <w:rsid w:val="00F543C6"/>
    <w:rsid w:val="00F618F8"/>
    <w:rsid w:val="00F61AD5"/>
    <w:rsid w:val="00F62462"/>
    <w:rsid w:val="00F65A1C"/>
    <w:rsid w:val="00F65F4A"/>
    <w:rsid w:val="00F713D0"/>
    <w:rsid w:val="00F716B8"/>
    <w:rsid w:val="00F81ADB"/>
    <w:rsid w:val="00F81C7B"/>
    <w:rsid w:val="00F83DFB"/>
    <w:rsid w:val="00F84B9D"/>
    <w:rsid w:val="00F84CC6"/>
    <w:rsid w:val="00F85834"/>
    <w:rsid w:val="00F8666F"/>
    <w:rsid w:val="00FA0718"/>
    <w:rsid w:val="00FA0DF7"/>
    <w:rsid w:val="00FA1B82"/>
    <w:rsid w:val="00FA1F36"/>
    <w:rsid w:val="00FB06A4"/>
    <w:rsid w:val="00FB1FA0"/>
    <w:rsid w:val="00FB20D3"/>
    <w:rsid w:val="00FB4C09"/>
    <w:rsid w:val="00FB5AD2"/>
    <w:rsid w:val="00FB7007"/>
    <w:rsid w:val="00FC009D"/>
    <w:rsid w:val="00FC0C54"/>
    <w:rsid w:val="00FC2F92"/>
    <w:rsid w:val="00FC4F2D"/>
    <w:rsid w:val="00FC7543"/>
    <w:rsid w:val="00FC7B43"/>
    <w:rsid w:val="00FD1466"/>
    <w:rsid w:val="00FD18CA"/>
    <w:rsid w:val="00FD3402"/>
    <w:rsid w:val="00FD5BA5"/>
    <w:rsid w:val="00FD7330"/>
    <w:rsid w:val="00FD7A4E"/>
    <w:rsid w:val="00FE15AC"/>
    <w:rsid w:val="00FE2FDA"/>
    <w:rsid w:val="00FE5B5A"/>
    <w:rsid w:val="00FF0590"/>
    <w:rsid w:val="00FF1046"/>
    <w:rsid w:val="00FF1172"/>
    <w:rsid w:val="00FF1807"/>
    <w:rsid w:val="00FF1F27"/>
    <w:rsid w:val="00FF219B"/>
    <w:rsid w:val="00FF23B9"/>
    <w:rsid w:val="00FF24AD"/>
    <w:rsid w:val="00FF32BB"/>
    <w:rsid w:val="00FF4970"/>
    <w:rsid w:val="00FF4CDC"/>
    <w:rsid w:val="00FF5184"/>
    <w:rsid w:val="00FF5A1D"/>
    <w:rsid w:val="2EFB4AFD"/>
    <w:rsid w:val="7E57D8E2"/>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FECAD80"/>
  <w15:docId w15:val="{175D785E-6129-DA46-BA97-913E9A31A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kern w:val="2"/>
      <w:sz w:val="24"/>
      <w:szCs w:val="24"/>
    </w:rPr>
  </w:style>
  <w:style w:type="paragraph" w:styleId="Heading1">
    <w:name w:val="heading 1"/>
    <w:next w:val="Normal"/>
    <w:link w:val="Heading1Char"/>
    <w:uiPriority w:val="9"/>
    <w:qFormat/>
    <w:pPr>
      <w:keepNext/>
      <w:widowControl w:val="0"/>
      <w:shd w:val="clear" w:color="auto" w:fill="FFFFFF" w:themeFill="background1"/>
      <w:outlineLvl w:val="0"/>
    </w:pPr>
    <w:rPr>
      <w:b/>
      <w:bCs/>
      <w:caps/>
      <w:color w:val="000000" w:themeColor="text1"/>
      <w:spacing w:val="15"/>
      <w:sz w:val="28"/>
      <w:szCs w:val="24"/>
    </w:rPr>
  </w:style>
  <w:style w:type="paragraph" w:styleId="Heading2">
    <w:name w:val="heading 2"/>
    <w:next w:val="Normal"/>
    <w:link w:val="Heading2Char"/>
    <w:uiPriority w:val="9"/>
    <w:unhideWhenUsed/>
    <w:qFormat/>
    <w:pPr>
      <w:keepNext/>
      <w:widowControl w:val="0"/>
      <w:shd w:val="clear" w:color="auto" w:fill="FFFFFF" w:themeFill="background1"/>
      <w:spacing w:before="240" w:after="240"/>
      <w:outlineLvl w:val="1"/>
    </w:pPr>
    <w:rPr>
      <w:b/>
      <w:spacing w:val="15"/>
      <w:sz w:val="24"/>
      <w:szCs w:val="24"/>
    </w:rPr>
  </w:style>
  <w:style w:type="paragraph" w:styleId="Heading3">
    <w:name w:val="heading 3"/>
    <w:basedOn w:val="Normal"/>
    <w:next w:val="Normal"/>
    <w:link w:val="Heading3Char"/>
    <w:uiPriority w:val="9"/>
    <w:unhideWhenUsed/>
    <w:qFormat/>
    <w:pPr>
      <w:keepNext/>
      <w:spacing w:before="300" w:after="120"/>
      <w:outlineLvl w:val="2"/>
    </w:pPr>
    <w:rPr>
      <w:i/>
      <w:spacing w:val="15"/>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153"/>
        <w:tab w:val="right" w:pos="8306"/>
      </w:tabs>
      <w:snapToGrid w:val="0"/>
      <w:spacing w:line="240" w:lineRule="auto"/>
    </w:pPr>
    <w:rPr>
      <w:sz w:val="18"/>
      <w:szCs w:val="18"/>
    </w:rPr>
  </w:style>
  <w:style w:type="paragraph" w:styleId="Header">
    <w:name w:val="header"/>
    <w:basedOn w:val="Normal"/>
    <w:link w:val="HeaderChar"/>
    <w:uiPriority w:val="99"/>
    <w:unhideWhenUsed/>
    <w:pPr>
      <w:tabs>
        <w:tab w:val="center" w:pos="4153"/>
        <w:tab w:val="right" w:pos="8306"/>
      </w:tabs>
      <w:snapToGrid w:val="0"/>
      <w:spacing w:line="240" w:lineRule="auto"/>
      <w:jc w:val="center"/>
    </w:pPr>
    <w:rPr>
      <w:sz w:val="18"/>
      <w:szCs w:val="18"/>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NormalWeb">
    <w:name w:val="Normal (Web)"/>
    <w:basedOn w:val="Normal"/>
    <w:uiPriority w:val="99"/>
    <w:unhideWhenUsed/>
    <w:pPr>
      <w:spacing w:before="100" w:beforeAutospacing="1" w:after="100" w:afterAutospacing="1"/>
    </w:pPr>
    <w:rPr>
      <w:kern w:val="0"/>
      <w:sz w:val="22"/>
      <w:lang w:eastAsia="en-US"/>
    </w:rPr>
  </w:style>
  <w:style w:type="paragraph" w:styleId="CommentSubject">
    <w:name w:val="annotation subject"/>
    <w:basedOn w:val="CommentText"/>
    <w:next w:val="CommentText"/>
    <w:link w:val="CommentSubjectChar"/>
    <w:uiPriority w:val="99"/>
    <w:semiHidden/>
    <w:unhideWhenUsed/>
    <w:rPr>
      <w:b/>
      <w:bCs/>
    </w:rPr>
  </w:style>
  <w:style w:type="table" w:styleId="TableGrid">
    <w:name w:val="Table Grid"/>
    <w:basedOn w:val="TableNormal"/>
    <w:uiPriority w:val="39"/>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uiPriority w:val="99"/>
    <w:semiHidden/>
    <w:unhideWhenUsed/>
    <w:rPr>
      <w:vertAlign w:val="superscript"/>
    </w:rPr>
  </w:style>
  <w:style w:type="character" w:styleId="PageNumber">
    <w:name w:val="page number"/>
    <w:basedOn w:val="DefaultParagraphFon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character" w:styleId="LineNumber">
    <w:name w:val="line number"/>
    <w:basedOn w:val="DefaultParagraphFont"/>
    <w:uiPriority w:val="99"/>
    <w:semiHidden/>
    <w:unhideWhenUsed/>
  </w:style>
  <w:style w:type="character" w:styleId="Hyperlink">
    <w:name w:val="Hyperlink"/>
    <w:basedOn w:val="DefaultParagraphFont"/>
    <w:uiPriority w:val="99"/>
    <w:unhideWhenUsed/>
    <w:rPr>
      <w:color w:val="0000FF"/>
      <w:u w:val="single"/>
    </w:rPr>
  </w:style>
  <w:style w:type="character" w:styleId="CommentReference">
    <w:name w:val="annotation reference"/>
    <w:basedOn w:val="DefaultParagraphFont"/>
    <w:uiPriority w:val="99"/>
    <w:semiHidden/>
    <w:unhideWhenUsed/>
    <w:rPr>
      <w:sz w:val="16"/>
      <w:szCs w:val="16"/>
    </w:rPr>
  </w:style>
  <w:style w:type="character" w:styleId="FootnoteReference">
    <w:name w:val="foot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Times New Roman" w:eastAsia="SimSun" w:hAnsi="Times New Roman" w:cs="Times New Roman"/>
      <w:b/>
      <w:bCs/>
      <w:caps/>
      <w:color w:val="000000" w:themeColor="text1"/>
      <w:spacing w:val="15"/>
      <w:kern w:val="0"/>
      <w:sz w:val="28"/>
      <w:szCs w:val="24"/>
      <w:shd w:val="clear" w:color="auto" w:fill="FFFFFF" w:themeFill="background1"/>
      <w14:ligatures w14:val="none"/>
    </w:rPr>
  </w:style>
  <w:style w:type="character" w:customStyle="1" w:styleId="Heading2Char">
    <w:name w:val="Heading 2 Char"/>
    <w:basedOn w:val="DefaultParagraphFont"/>
    <w:link w:val="Heading2"/>
    <w:uiPriority w:val="9"/>
    <w:rPr>
      <w:rFonts w:ascii="Times New Roman" w:eastAsia="SimSun" w:hAnsi="Times New Roman" w:cs="Times New Roman"/>
      <w:b/>
      <w:spacing w:val="15"/>
      <w:kern w:val="0"/>
      <w:sz w:val="24"/>
      <w:szCs w:val="24"/>
      <w:shd w:val="clear" w:color="auto" w:fill="FFFFFF" w:themeFill="background1"/>
      <w14:ligatures w14:val="none"/>
    </w:rPr>
  </w:style>
  <w:style w:type="character" w:customStyle="1" w:styleId="Heading3Char">
    <w:name w:val="Heading 3 Char"/>
    <w:basedOn w:val="DefaultParagraphFont"/>
    <w:link w:val="Heading3"/>
    <w:uiPriority w:val="9"/>
    <w:rPr>
      <w:rFonts w:ascii="Times New Roman" w:eastAsia="SimSun" w:hAnsi="Times New Roman" w:cs="Times New Roman"/>
      <w:i/>
      <w:spacing w:val="15"/>
      <w:sz w:val="24"/>
      <w14:ligatures w14:val="none"/>
    </w:rPr>
  </w:style>
  <w:style w:type="paragraph" w:customStyle="1" w:styleId="Table">
    <w:name w:val="Table"/>
    <w:basedOn w:val="Normal"/>
    <w:qFormat/>
    <w:rPr>
      <w:sz w:val="20"/>
    </w:rPr>
  </w:style>
  <w:style w:type="paragraph" w:customStyle="1" w:styleId="Bibliography1">
    <w:name w:val="Bibliography1"/>
    <w:basedOn w:val="Normal"/>
    <w:next w:val="Normal"/>
    <w:uiPriority w:val="37"/>
    <w:unhideWhenUsed/>
    <w:pPr>
      <w:spacing w:line="480" w:lineRule="auto"/>
    </w:pPr>
  </w:style>
  <w:style w:type="character" w:customStyle="1" w:styleId="highlight">
    <w:name w:val="highlight"/>
    <w:basedOn w:val="DefaultParagraphFont"/>
  </w:style>
  <w:style w:type="paragraph" w:customStyle="1" w:styleId="Revision1">
    <w:name w:val="Revision1"/>
    <w:hidden/>
    <w:uiPriority w:val="99"/>
    <w:semiHidden/>
    <w:rPr>
      <w:kern w:val="2"/>
      <w:sz w:val="24"/>
      <w:szCs w:val="24"/>
    </w:rPr>
  </w:style>
  <w:style w:type="paragraph" w:styleId="ListParagraph">
    <w:name w:val="List Paragraph"/>
    <w:basedOn w:val="Normal"/>
    <w:uiPriority w:val="34"/>
    <w:qFormat/>
    <w:pPr>
      <w:contextualSpacing/>
    </w:pPr>
  </w:style>
  <w:style w:type="character" w:customStyle="1" w:styleId="annotated">
    <w:name w:val="annotated"/>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rPr>
      <w:rFonts w:ascii="Times New Roman" w:eastAsia="SimSun" w:hAnsi="Times New Roman" w:cs="Times New Roman"/>
      <w:sz w:val="18"/>
      <w:szCs w:val="18"/>
      <w14:ligatures w14:val="none"/>
    </w:rPr>
  </w:style>
  <w:style w:type="character" w:customStyle="1" w:styleId="FooterChar">
    <w:name w:val="Footer Char"/>
    <w:basedOn w:val="DefaultParagraphFont"/>
    <w:link w:val="Footer"/>
    <w:uiPriority w:val="99"/>
    <w:rPr>
      <w:rFonts w:ascii="Times New Roman" w:eastAsia="SimSun" w:hAnsi="Times New Roman" w:cs="Times New Roman"/>
      <w:sz w:val="18"/>
      <w:szCs w:val="18"/>
      <w14:ligatures w14:val="none"/>
    </w:rPr>
  </w:style>
  <w:style w:type="character" w:customStyle="1" w:styleId="CommentTextChar">
    <w:name w:val="Comment Text Char"/>
    <w:basedOn w:val="DefaultParagraphFont"/>
    <w:link w:val="CommentText"/>
    <w:uiPriority w:val="99"/>
    <w:semiHidden/>
    <w:rPr>
      <w:rFonts w:ascii="Times New Roman" w:eastAsia="SimSun" w:hAnsi="Times New Roman" w:cs="Times New Roman"/>
      <w:sz w:val="20"/>
      <w:szCs w:val="20"/>
      <w14:ligatures w14:val="none"/>
    </w:rPr>
  </w:style>
  <w:style w:type="character" w:customStyle="1" w:styleId="CommentSubjectChar">
    <w:name w:val="Comment Subject Char"/>
    <w:basedOn w:val="CommentTextChar"/>
    <w:link w:val="CommentSubject"/>
    <w:uiPriority w:val="99"/>
    <w:semiHidden/>
    <w:rPr>
      <w:rFonts w:ascii="Times New Roman" w:eastAsia="SimSun" w:hAnsi="Times New Roman" w:cs="Times New Roman"/>
      <w:b/>
      <w:bCs/>
      <w:sz w:val="20"/>
      <w:szCs w:val="20"/>
      <w14:ligatures w14:val="none"/>
    </w:rPr>
  </w:style>
  <w:style w:type="character" w:customStyle="1" w:styleId="FootnoteTextChar">
    <w:name w:val="Footnote Text Char"/>
    <w:basedOn w:val="DefaultParagraphFont"/>
    <w:link w:val="FootnoteText"/>
    <w:uiPriority w:val="99"/>
    <w:semiHidden/>
    <w:rPr>
      <w:sz w:val="20"/>
      <w:szCs w:val="20"/>
    </w:rPr>
  </w:style>
  <w:style w:type="paragraph" w:customStyle="1" w:styleId="Revision2">
    <w:name w:val="Revision2"/>
    <w:hidden/>
    <w:uiPriority w:val="99"/>
    <w:unhideWhenUsed/>
    <w:rPr>
      <w:kern w:val="2"/>
      <w:sz w:val="24"/>
      <w:szCs w:val="24"/>
    </w:rPr>
  </w:style>
  <w:style w:type="character" w:customStyle="1" w:styleId="15">
    <w:name w:val="15"/>
    <w:basedOn w:val="DefaultParagraphFont"/>
    <w:rPr>
      <w:rFonts w:ascii="Times New Roman" w:hAnsi="Times New Roman" w:cs="Times New Roman" w:hint="default"/>
      <w:color w:val="0000FF"/>
      <w:u w:val="single"/>
    </w:rPr>
  </w:style>
  <w:style w:type="character" w:customStyle="1" w:styleId="10">
    <w:name w:val="10"/>
    <w:basedOn w:val="DefaultParagraphFont"/>
    <w:rPr>
      <w:rFonts w:ascii="Times New Roman" w:hAnsi="Times New Roman" w:cs="Times New Roman" w:hint="default"/>
    </w:rPr>
  </w:style>
  <w:style w:type="paragraph" w:styleId="Revision">
    <w:name w:val="Revision"/>
    <w:hidden/>
    <w:uiPriority w:val="99"/>
    <w:unhideWhenUsed/>
    <w:rsid w:val="008D4722"/>
    <w:rPr>
      <w:kern w:val="2"/>
      <w:sz w:val="24"/>
      <w:szCs w:val="24"/>
    </w:rPr>
  </w:style>
  <w:style w:type="character" w:styleId="UnresolvedMention">
    <w:name w:val="Unresolved Mention"/>
    <w:basedOn w:val="DefaultParagraphFont"/>
    <w:uiPriority w:val="99"/>
    <w:semiHidden/>
    <w:unhideWhenUsed/>
    <w:rsid w:val="00970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eather.gov/okx/1938HurricaneHome" TargetMode="External"/><Relationship Id="rId21" Type="http://schemas.openxmlformats.org/officeDocument/2006/relationships/image" Target="media/image11.png"/><Relationship Id="rId42" Type="http://schemas.openxmlformats.org/officeDocument/2006/relationships/hyperlink" Target="https://www.nhc.noaa.gov/data/tcr/AL262020_Delta.pdf" TargetMode="External"/><Relationship Id="rId63" Type="http://schemas.openxmlformats.org/officeDocument/2006/relationships/hyperlink" Target="https://www.fema.gov/sites/default/files/2020-08/fema757.pdf" TargetMode="External"/><Relationship Id="rId84" Type="http://schemas.openxmlformats.org/officeDocument/2006/relationships/hyperlink" Target="https://www.kshs.org/kansapedia/udall-tornado-1955/12225" TargetMode="External"/><Relationship Id="rId138" Type="http://schemas.openxmlformats.org/officeDocument/2006/relationships/hyperlink" Target="http://stedc.tamucc.edu/files/HARVEY_Update_STEDC_2018Q3.pdf" TargetMode="External"/><Relationship Id="rId107" Type="http://schemas.openxmlformats.org/officeDocument/2006/relationships/hyperlink" Target="https://www.weather.gov/oun/events-19470409" TargetMode="External"/><Relationship Id="rId11" Type="http://schemas.openxmlformats.org/officeDocument/2006/relationships/image" Target="media/image1.png"/><Relationship Id="rId32" Type="http://schemas.openxmlformats.org/officeDocument/2006/relationships/hyperlink" Target="https://www.nhc.noaa.gov/data/tcr/AL092008_Ike.pdf" TargetMode="External"/><Relationship Id="rId53" Type="http://schemas.openxmlformats.org/officeDocument/2006/relationships/hyperlink" Target="https://floridadep.gov/sites/default/files/HurricaneDennisSupplementalDamageAssessmentReport.pdf" TargetMode="External"/><Relationship Id="rId74" Type="http://schemas.openxmlformats.org/officeDocument/2006/relationships/hyperlink" Target="https://doi.org/10.1175/1520-0493(1980)108%3c0973:AHSO%3e2.0.CO;2" TargetMode="External"/><Relationship Id="rId128" Type="http://schemas.openxmlformats.org/officeDocument/2006/relationships/hyperlink" Target="https://www.nhc.noaa.gov/data/tcr/AL132020_Laura.pdf" TargetMode="External"/><Relationship Id="rId149" Type="http://schemas.openxmlformats.org/officeDocument/2006/relationships/hyperlink" Target="Https://doi.org/10.1016/j.ress.2006.11.003" TargetMode="External"/><Relationship Id="rId5" Type="http://schemas.openxmlformats.org/officeDocument/2006/relationships/webSettings" Target="webSettings.xml"/><Relationship Id="rId95" Type="http://schemas.openxmlformats.org/officeDocument/2006/relationships/hyperlink" Target="https://www.nhc.noaa.gov/data/tcr/AL132002_Lili.pdf" TargetMode="Externa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file:////Users/cheng/Desktop/Paper/ohn%20P.%20Cangialosi,%20Andrew%20S.%20Latto,%20Robbie%20Berg,%20National%20Hurricane%20Center%20Tropical%20Cyclone%20Report:%20Hurricane%20Irma%20(AL112017),%20National%20Hurricane%20Center,%202018.%20June%2030.%20Accessed%20online:%20https:/www.nhc.noaa.gov/data/tcr/AL112017%20_Irma.pdf." TargetMode="External"/><Relationship Id="rId48" Type="http://schemas.openxmlformats.org/officeDocument/2006/relationships/hyperlink" Target="Https://doi.org/10.1193/1.1775796" TargetMode="External"/><Relationship Id="rId64" Type="http://schemas.openxmlformats.org/officeDocument/2006/relationships/hyperlink" Target="http://mississippiencyclopedia.org/entries/tupelo-tornado-of-1936/" TargetMode="External"/><Relationship Id="rId69" Type="http://schemas.openxmlformats.org/officeDocument/2006/relationships/hyperlink" Target="https://www.nhc.noaa.gov/data/tcr/AL071998_Georges.pdf" TargetMode="External"/><Relationship Id="rId113" Type="http://schemas.openxmlformats.org/officeDocument/2006/relationships/hyperlink" Target="https://www.weather.gov/dtx/beecherfacts" TargetMode="External"/><Relationship Id="rId118" Type="http://schemas.openxmlformats.org/officeDocument/2006/relationships/hyperlink" Target="https://www.spc.noaa.gov/faq/tornado/killers.html" TargetMode="External"/><Relationship Id="rId134" Type="http://schemas.openxmlformats.org/officeDocument/2006/relationships/hyperlink" Target="https://scedc.caltech.edu/earthquake/kern1952.html" TargetMode="External"/><Relationship Id="rId139" Type="http://schemas.openxmlformats.org/officeDocument/2006/relationships/hyperlink" Target="https://www.nhc.noaa.gov/data/tcr/AL142016_Matthew.pdf" TargetMode="External"/><Relationship Id="rId80" Type="http://schemas.openxmlformats.org/officeDocument/2006/relationships/hyperlink" Target="http://www.hurricanescience.org/history/storms/2000s/ike/" TargetMode="External"/><Relationship Id="rId85" Type="http://schemas.openxmlformats.org/officeDocument/2006/relationships/hyperlink" Target="Https://doi.org/10/fjptg9" TargetMode="External"/><Relationship Id="rId150" Type="http://schemas.openxmlformats.org/officeDocument/2006/relationships/hyperlink" Target="https://www.tornadotalk.com/june-23-1944-appalachian-outbreak/" TargetMode="External"/><Relationship Id="rId155"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yperlink" Target="https://www.nhc.noaa.gov/data/tcr/AL042005_Dennis.pdf" TargetMode="External"/><Relationship Id="rId38" Type="http://schemas.openxmlformats.org/officeDocument/2006/relationships/hyperlink" Target="https://www.nhc.noaa.gov/data/tcr/AL142018_Michael.pdf" TargetMode="External"/><Relationship Id="rId59" Type="http://schemas.openxmlformats.org/officeDocument/2006/relationships/hyperlink" Target="https://accesswdun.com/article/2021/4/994788/remembering-the-gainesville-tornadoes-of-1936" TargetMode="External"/><Relationship Id="rId103" Type="http://schemas.openxmlformats.org/officeDocument/2006/relationships/hyperlink" Target="Https://doi.org/10.1193/082213EQS237M" TargetMode="External"/><Relationship Id="rId108" Type="http://schemas.openxmlformats.org/officeDocument/2006/relationships/hyperlink" Target="https://www.weather.gov/lch/audrey" TargetMode="External"/><Relationship Id="rId124" Type="http://schemas.openxmlformats.org/officeDocument/2006/relationships/hyperlink" Target="https://www.drgeorgepc.com/Tsunami1946.html" TargetMode="External"/><Relationship Id="rId129" Type="http://schemas.openxmlformats.org/officeDocument/2006/relationships/hyperlink" Target="https://www.nhc.noaa.gov/data/tcr/AL081999_Floyd.pdf" TargetMode="External"/><Relationship Id="rId54" Type="http://schemas.openxmlformats.org/officeDocument/2006/relationships/hyperlink" Target="http://www.clevelandmemory.org/lorain/tornado.html" TargetMode="External"/><Relationship Id="rId70" Type="http://schemas.openxmlformats.org/officeDocument/2006/relationships/hyperlink" Target="https://www.nhc.noaa.gov/data/tcr/AL071998_Georges.pdf" TargetMode="External"/><Relationship Id="rId75" Type="http://schemas.openxmlformats.org/officeDocument/2006/relationships/hyperlink" Target="http://www.mgs.md.gov/coastal_geology/documents/isabel_erosion_poster.pdf" TargetMode="External"/><Relationship Id="rId91" Type="http://schemas.openxmlformats.org/officeDocument/2006/relationships/hyperlink" Target="Https://doi.org/10.1016/j.strusafe.2014.03.012" TargetMode="External"/><Relationship Id="rId96" Type="http://schemas.openxmlformats.org/officeDocument/2006/relationships/hyperlink" Target="https://www.lonestarlegal.org/wp-content/uploads/2021/08/Harvey-Environmental-Impacts-English-1.pdf" TargetMode="External"/><Relationship Id="rId140" Type="http://schemas.openxmlformats.org/officeDocument/2006/relationships/hyperlink" Target="https://www.nhc.noaa.gov/data/tcr/AL142016_Matthew.pdf" TargetMode="External"/><Relationship Id="rId145" Type="http://schemas.openxmlformats.org/officeDocument/2006/relationships/hyperlink" Target="https://pubs.usgs.gov/fs/hurricane-impacts/" TargetMode="External"/><Relationship Id="rId1" Type="http://schemas.microsoft.com/office/2006/relationships/keyMapCustomizations" Target="customizations.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hyperlink" Target="Https://doi.org/10.1016/j.strusafe.2008.10.001" TargetMode="External"/><Relationship Id="rId114" Type="http://schemas.openxmlformats.org/officeDocument/2006/relationships/hyperlink" Target="https://www.weather.gov/mfl/frances" TargetMode="External"/><Relationship Id="rId119" Type="http://schemas.openxmlformats.org/officeDocument/2006/relationships/hyperlink" Target="https://www.ncei.noaa.gov/access/billions/" TargetMode="External"/><Relationship Id="rId44" Type="http://schemas.openxmlformats.org/officeDocument/2006/relationships/hyperlink" Target="https://www.nhc.noaa.gov/data/tcr/AL262020_Delta.pdf" TargetMode="External"/><Relationship Id="rId60" Type="http://schemas.openxmlformats.org/officeDocument/2006/relationships/hyperlink" Target="Https://doi.org/10.1016/S0951-8320(01)00105-3" TargetMode="External"/><Relationship Id="rId65" Type="http://schemas.openxmlformats.org/officeDocument/2006/relationships/hyperlink" Target="Https://doi.org/10.1007/978-3-319-52425-2" TargetMode="External"/><Relationship Id="rId81" Type="http://schemas.openxmlformats.org/officeDocument/2006/relationships/hyperlink" Target="Https://doi.org/10.1016/j.strusafe.2013.09.001" TargetMode="External"/><Relationship Id="rId86" Type="http://schemas.openxmlformats.org/officeDocument/2006/relationships/hyperlink" Target="https://doi.org/10.1177/10780874231167570" TargetMode="External"/><Relationship Id="rId130" Type="http://schemas.openxmlformats.org/officeDocument/2006/relationships/hyperlink" Target="Https://doi.org/10.1007/978-3-642-36197-5_256-1" TargetMode="External"/><Relationship Id="rId135" Type="http://schemas.openxmlformats.org/officeDocument/2006/relationships/hyperlink" Target="https://scedc.caltech.edu/earthquake/kern1952.html" TargetMode="External"/><Relationship Id="rId151" Type="http://schemas.openxmlformats.org/officeDocument/2006/relationships/hyperlink" Target="https://www.worldvision.org/disaster-relief-news-stories/2012-hurricane-sandy-facts" TargetMode="External"/><Relationship Id="rId13" Type="http://schemas.openxmlformats.org/officeDocument/2006/relationships/image" Target="media/image3.GIF"/><Relationship Id="rId18" Type="http://schemas.openxmlformats.org/officeDocument/2006/relationships/image" Target="media/image8.GIF"/><Relationship Id="rId39" Type="http://schemas.openxmlformats.org/officeDocument/2006/relationships/hyperlink" Target="https://www.nhc.noaa.gov/data/tcr/AL092021_Ida.pdf" TargetMode="External"/><Relationship Id="rId109" Type="http://schemas.openxmlformats.org/officeDocument/2006/relationships/hyperlink" Target="https://www.weather.gov/mob/camille" TargetMode="External"/><Relationship Id="rId34" Type="http://schemas.openxmlformats.org/officeDocument/2006/relationships/hyperlink" Target="https://www.nhc.noaa.gov/data/tcr/AL062004_Frances.pdf" TargetMode="External"/><Relationship Id="rId50" Type="http://schemas.openxmlformats.org/officeDocument/2006/relationships/hyperlink" Target="Https://doi.org/10.1007/BF02482084" TargetMode="External"/><Relationship Id="rId55" Type="http://schemas.openxmlformats.org/officeDocument/2006/relationships/hyperlink" Target="https://sites.rootsweb.com/~mobutle2/news/DeemsTornado.html" TargetMode="External"/><Relationship Id="rId76" Type="http://schemas.openxmlformats.org/officeDocument/2006/relationships/hyperlink" Target="https://www.vianolavie.org/2014/04/15/hurricane-rita-and-the-environmental-impact-on-vermillion-parish/" TargetMode="External"/><Relationship Id="rId97" Type="http://schemas.openxmlformats.org/officeDocument/2006/relationships/hyperlink" Target="https://guides.lib.lsu.edu/Hurricanes/Betsy" TargetMode="External"/><Relationship Id="rId104" Type="http://schemas.openxmlformats.org/officeDocument/2006/relationships/hyperlink" Target="https://ncseagrant.ncsu.edu/coastwatch/previous-issues/2000-2/early-summer-2000/sea-science-floyd-follow-up-the-lingering-effects/" TargetMode="External"/><Relationship Id="rId120" Type="http://schemas.openxmlformats.org/officeDocument/2006/relationships/hyperlink" Target="https://www.doi.org/10.25921/stkw-7w73" TargetMode="External"/><Relationship Id="rId125" Type="http://schemas.openxmlformats.org/officeDocument/2006/relationships/hyperlink" Target="https://www.conservation.ca.gov/cgs/earthquakes/long-beach" TargetMode="External"/><Relationship Id="rId141" Type="http://schemas.openxmlformats.org/officeDocument/2006/relationships/hyperlink" Target="https://www.nhc.noaa.gov/data/tcr/AL092004_Ivan.pdf" TargetMode="External"/><Relationship Id="rId146" Type="http://schemas.openxmlformats.org/officeDocument/2006/relationships/hyperlink" Target="https://www.usgs.gov/news/featured-story/disaster-helped-nation-prepare-future-earthquakes-remembering-san-fernando" TargetMode="External"/><Relationship Id="rId7" Type="http://schemas.openxmlformats.org/officeDocument/2006/relationships/endnotes" Target="endnotes.xml"/><Relationship Id="rId71" Type="http://schemas.openxmlformats.org/officeDocument/2006/relationships/hyperlink" Target="https://www.britannica.com/event/Tri-State-Tornado-of-1925" TargetMode="External"/><Relationship Id="rId92" Type="http://schemas.openxmlformats.org/officeDocument/2006/relationships/hyperlink" Target="Https://doi.org/10.1016/j.strusafe.2014.12.001" TargetMode="External"/><Relationship Id="rId2" Type="http://schemas.openxmlformats.org/officeDocument/2006/relationships/numbering" Target="numbering.xml"/><Relationship Id="rId29" Type="http://schemas.openxmlformats.org/officeDocument/2006/relationships/image" Target="media/image17.svg"/><Relationship Id="rId24" Type="http://schemas.openxmlformats.org/officeDocument/2006/relationships/footer" Target="footer1.xml"/><Relationship Id="rId40" Type="http://schemas.openxmlformats.org/officeDocument/2006/relationships/hyperlink" Target="https://www.britannica.com/event/Galveston-hurricane-of-1900" TargetMode="External"/><Relationship Id="rId45" Type="http://schemas.openxmlformats.org/officeDocument/2006/relationships/hyperlink" Target="https://www.cbc.ca/news/canada/montreal/storm-fiona-damaged-marine-life-habitats-1.6598025" TargetMode="External"/><Relationship Id="rId66" Type="http://schemas.openxmlformats.org/officeDocument/2006/relationships/hyperlink" Target="Https://doi.org/10.1016/j.strusafe.2016.06.006" TargetMode="External"/><Relationship Id="rId87" Type="http://schemas.openxmlformats.org/officeDocument/2006/relationships/hyperlink" Target="Https://doi.org/10.1109/TR.2002.802891" TargetMode="External"/><Relationship Id="rId110" Type="http://schemas.openxmlformats.org/officeDocument/2006/relationships/hyperlink" Target="https://www.weather.gov/lch/1980Allen" TargetMode="External"/><Relationship Id="rId115" Type="http://schemas.openxmlformats.org/officeDocument/2006/relationships/hyperlink" Target="https://www.weather.gov/mob/dennis" TargetMode="External"/><Relationship Id="rId131" Type="http://schemas.openxmlformats.org/officeDocument/2006/relationships/hyperlink" Target="https://www.nytimes.com/1979/09/04/archives/hurricane-batters-the-florida-coast-damage-widespread-path-shifts.html" TargetMode="External"/><Relationship Id="rId136" Type="http://schemas.openxmlformats.org/officeDocument/2006/relationships/hyperlink" Target="https://www.sfwmd.gov/science-data/irma-eco-effects" TargetMode="External"/><Relationship Id="rId61" Type="http://schemas.openxmlformats.org/officeDocument/2006/relationships/hyperlink" Target="Https://doi.org/10.1016/0029-5493(93)90199-J" TargetMode="External"/><Relationship Id="rId82" Type="http://schemas.openxmlformats.org/officeDocument/2006/relationships/hyperlink" Target="https://www.wickedlocal.com/story/regional/massachusetts/2023/07/19/1953-tornado-worcester-ma-killed-94-people-destroyed-4000-buildings/70424153007/" TargetMode="External"/><Relationship Id="rId152" Type="http://schemas.openxmlformats.org/officeDocument/2006/relationships/hyperlink" Target="https://healthygulf.org/wp-content/uploads/2023/02/Hurricane-Ida-Pollution-Report-Final.pdf" TargetMode="External"/><Relationship Id="rId19" Type="http://schemas.openxmlformats.org/officeDocument/2006/relationships/image" Target="media/image9.png"/><Relationship Id="rId14" Type="http://schemas.openxmlformats.org/officeDocument/2006/relationships/image" Target="media/image4.GIF"/><Relationship Id="rId30" Type="http://schemas.openxmlformats.org/officeDocument/2006/relationships/hyperlink" Target="https://youngzine.org/news/extreme-events/lasting-impacts-hurricane-ian" TargetMode="External"/><Relationship Id="rId35" Type="http://schemas.openxmlformats.org/officeDocument/2006/relationships/hyperlink" Target="https://www.nhc.noaa.gov/data/tcr/AL142018_Michael.pdf" TargetMode="External"/><Relationship Id="rId56" Type="http://schemas.openxmlformats.org/officeDocument/2006/relationships/hyperlink" Target="https://www.npr.org/2022/09/23/1124345084/impact-hurricane-fiona-puerto-rico" TargetMode="External"/><Relationship Id="rId77" Type="http://schemas.openxmlformats.org/officeDocument/2006/relationships/hyperlink" Target="file:////Users/cheng/Documents\x/Users/cheng/Desktop/Paper/Histroy.com%20Editors.%20(2018,%20March%206).%201964%20Alaska%20Earthquake.%20HISTORY.%20https:/www.history.com/topics/natural-disasters-and-environment/1964-alaska-earthquake" TargetMode="External"/><Relationship Id="rId100" Type="http://schemas.openxmlformats.org/officeDocument/2006/relationships/hyperlink" Target="Https://www.nist.gov/publications/developing-guidelines-and-standards-disaster-resilience-built-environment-research" TargetMode="External"/><Relationship Id="rId105" Type="http://schemas.openxmlformats.org/officeDocument/2006/relationships/hyperlink" Target="https://www.nbcnews.com/id/wbna27034445" TargetMode="External"/><Relationship Id="rId126" Type="http://schemas.openxmlformats.org/officeDocument/2006/relationships/hyperlink" Target="https://www.nhc.noaa.gov/data/tcr/AL132020_Laura.pdf" TargetMode="External"/><Relationship Id="rId147" Type="http://schemas.openxmlformats.org/officeDocument/2006/relationships/hyperlink" Target="Https://doi.org/10.1016/j.probengmech.2004.03.002" TargetMode="External"/><Relationship Id="rId8" Type="http://schemas.openxmlformats.org/officeDocument/2006/relationships/comments" Target="comments.xml"/><Relationship Id="rId51" Type="http://schemas.openxmlformats.org/officeDocument/2006/relationships/hyperlink" Target="Https://doi.org/10.1016/j.engstruct.2010.08.008" TargetMode="External"/><Relationship Id="rId72" Type="http://schemas.openxmlformats.org/officeDocument/2006/relationships/hyperlink" Target="https://www.nhc.noaa.gov/data/tcr/AL131998_Mitch.pdf" TargetMode="External"/><Relationship Id="rId93" Type="http://schemas.openxmlformats.org/officeDocument/2006/relationships/hyperlink" Target="Https://doi.org/10.1002/eqe.873" TargetMode="External"/><Relationship Id="rId98" Type="http://schemas.openxmlformats.org/officeDocument/2006/relationships/hyperlink" Target="https://damfailures.org/case-study/hebgen-dam-montana-1959/" TargetMode="External"/><Relationship Id="rId121" Type="http://schemas.openxmlformats.org/officeDocument/2006/relationships/hyperlink" Target="https://www.ncei.noaa.gov/access/billions/" TargetMode="External"/><Relationship Id="rId142" Type="http://schemas.openxmlformats.org/officeDocument/2006/relationships/hyperlink" Target="https://www.facingsouth.org/2020/809/hurricane-laura-was-toxic-harbinger-climate-disasters-come" TargetMode="Externa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hyperlink" Target="https://cfnj.org/hurricane-sandys-impact-on-the-environment/" TargetMode="External"/><Relationship Id="rId67" Type="http://schemas.openxmlformats.org/officeDocument/2006/relationships/hyperlink" Target="Https://doi.org/10.1080/23789689.2016.1254999" TargetMode="External"/><Relationship Id="rId116" Type="http://schemas.openxmlformats.org/officeDocument/2006/relationships/hyperlink" Target="https://www.weather.gov/fwd/wacotormay1953" TargetMode="External"/><Relationship Id="rId137" Type="http://schemas.openxmlformats.org/officeDocument/2006/relationships/hyperlink" Target="Https://doi.org/10.1080/23789689.2017.1345257" TargetMode="External"/><Relationship Id="rId20" Type="http://schemas.openxmlformats.org/officeDocument/2006/relationships/image" Target="media/image10.png"/><Relationship Id="rId41" Type="http://schemas.openxmlformats.org/officeDocument/2006/relationships/hyperlink" Target="https://www.nhc.noaa.gov/data/tcr/AL092022_Ian.pdf." TargetMode="External"/><Relationship Id="rId62" Type="http://schemas.openxmlformats.org/officeDocument/2006/relationships/hyperlink" Target="Https://doi.org/10.1080/23789689.2016.1255001" TargetMode="External"/><Relationship Id="rId83" Type="http://schemas.openxmlformats.org/officeDocument/2006/relationships/hyperlink" Target="Https://doi.org/10.1016/j.ress.2006.12.014" TargetMode="External"/><Relationship Id="rId88" Type="http://schemas.openxmlformats.org/officeDocument/2006/relationships/hyperlink" Target="https://www.nhc.noaa.gov/data/tcr/AL122005_Katrina.pdf" TargetMode="External"/><Relationship Id="rId111" Type="http://schemas.openxmlformats.org/officeDocument/2006/relationships/hyperlink" Target="https://www.weather.gov/ilm/hurricanehugo" TargetMode="External"/><Relationship Id="rId132" Type="http://schemas.openxmlformats.org/officeDocument/2006/relationships/hyperlink" Target="https://www.nhc.noaa.gov/1992andrew.html"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nhc.noaa.gov/data/tcr/AL092021_Ida.pdf" TargetMode="External"/><Relationship Id="rId57" Type="http://schemas.openxmlformats.org/officeDocument/2006/relationships/hyperlink" Target="https://www.npr.org/2022/09/23/1124345084/impact-hurricane-fiona-puerto-rico" TargetMode="External"/><Relationship Id="rId106" Type="http://schemas.openxmlformats.org/officeDocument/2006/relationships/hyperlink" Target="https://fsbpa.com/05Proceedings/01-Robert%20Neal.pdf" TargetMode="External"/><Relationship Id="rId127" Type="http://schemas.openxmlformats.org/officeDocument/2006/relationships/hyperlink" Target="https://www.nhc.noaa.gov/data/tcr/AL032004_Charley.pdf" TargetMode="External"/><Relationship Id="rId10" Type="http://schemas.microsoft.com/office/2016/09/relationships/commentsIds" Target="commentsIds.xml"/><Relationship Id="rId31" Type="http://schemas.openxmlformats.org/officeDocument/2006/relationships/hyperlink" Target="file:////Users/cheng/Documents\x/Users/cheng/Desktop/Paper/Bandoim,%20Lana.%20(2019,%20May%2003).%20Hurricane%20Maria's%20Aftermath:Ecological%20Disaster%20Continues.%20Sciencing.%20https:/sciencing.com/hurricane-marias-aftermath-ecological-disaster-continues-13718405.html" TargetMode="External"/><Relationship Id="rId52" Type="http://schemas.openxmlformats.org/officeDocument/2006/relationships/hyperlink" Target="Https://doi.org/10/cm59v6" TargetMode="External"/><Relationship Id="rId73" Type="http://schemas.openxmlformats.org/officeDocument/2006/relationships/hyperlink" Target="Https://doi.org/10.1007/BF02798651" TargetMode="External"/><Relationship Id="rId78" Type="http://schemas.openxmlformats.org/officeDocument/2006/relationships/hyperlink" Target="Https://doi.org/10.1146/annurev.es.04.110173.000245" TargetMode="External"/><Relationship Id="rId94" Type="http://schemas.openxmlformats.org/officeDocument/2006/relationships/hyperlink" Target="https://www.ky3.com/2022/05/21/eleven-years-later-remembering-may-22-2011-tornado-joplin/" TargetMode="External"/><Relationship Id="rId99" Type="http://schemas.openxmlformats.org/officeDocument/2006/relationships/hyperlink" Target="https://www.nhc.noaa.gov/data/tcr/AL171995_Opal.pdf" TargetMode="External"/><Relationship Id="rId101" Type="http://schemas.openxmlformats.org/officeDocument/2006/relationships/hyperlink" Target="https://ir.library.louisville.edu/tce/vol1/iss2/7" TargetMode="External"/><Relationship Id="rId122" Type="http://schemas.openxmlformats.org/officeDocument/2006/relationships/hyperlink" Target="https://www.doi.org/10.25921/stkw-7w73" TargetMode="External"/><Relationship Id="rId143" Type="http://schemas.openxmlformats.org/officeDocument/2006/relationships/hyperlink" Target="Https://doi.org/10.1007/s13753-013-0012-z" TargetMode="External"/><Relationship Id="rId148" Type="http://schemas.openxmlformats.org/officeDocument/2006/relationships/hyperlink" Target="Https://doi.org/10.1016/j.ress.2008.03.023"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4.png"/><Relationship Id="rId47" Type="http://schemas.openxmlformats.org/officeDocument/2006/relationships/hyperlink" Target="file:////Users/cheng/Documents\x/Users/cheng/Desktop/Paper/Pararas-Carayannis,%20George.%20(1969,%20May).%20%20The%20April%201,%201946%20Earthquake%20and%20Tsunami%20in%20the%20Aleutian%20Islands.%20The%20Tsunami%20Page%20of%20Dr.%20George%20P.C.%20https:/www.drgeorgepc.com/Tsunami1946.html%20%20%20%20Histroy.com%20Editors.%20(2018,%20March%206).%201964%20Alaska%20Earthquake.%20HISTORY.%20https:/www.history.com/topics/natural-disasters-and-environment/1964-alaska-earthquake%20%20CGS.%20(1989).%201964%20Alaska%20Earthquake.%20CA.%20Gov.%20https:/www.conservation.ca.gov/cgs/earthquakes/loma-prieta" TargetMode="External"/><Relationship Id="rId68" Type="http://schemas.openxmlformats.org/officeDocument/2006/relationships/hyperlink" Target="Https://doi.org/10.1016/j.strusafe.2016.12.001" TargetMode="External"/><Relationship Id="rId89" Type="http://schemas.openxmlformats.org/officeDocument/2006/relationships/hyperlink" Target="Https://doi.org/10.1080/23789689.2017.1418547" TargetMode="External"/><Relationship Id="rId112" Type="http://schemas.openxmlformats.org/officeDocument/2006/relationships/hyperlink" Target="https://www.weather.gov/media/publications/assessments/iniki1.pdf" TargetMode="External"/><Relationship Id="rId133" Type="http://schemas.openxmlformats.org/officeDocument/2006/relationships/hyperlink" Target="Https://doi.org/10.1016/j.strusafe.2011.03.003" TargetMode="External"/><Relationship Id="rId154" Type="http://schemas.microsoft.com/office/2011/relationships/people" Target="people.xml"/><Relationship Id="rId16" Type="http://schemas.openxmlformats.org/officeDocument/2006/relationships/image" Target="media/image6.svg"/><Relationship Id="rId37" Type="http://schemas.openxmlformats.org/officeDocument/2006/relationships/hyperlink" Target="https://www.nhc.noaa.gov/data/tcr/AL132003_Isabel.pdf" TargetMode="External"/><Relationship Id="rId58" Type="http://schemas.openxmlformats.org/officeDocument/2006/relationships/hyperlink" Target="https://www.earthquakecountry.org/northridge/facts/" TargetMode="External"/><Relationship Id="rId79" Type="http://schemas.openxmlformats.org/officeDocument/2006/relationships/hyperlink" Target="http://www.hurricanescience.org/history/storms/1960s/camille/" TargetMode="External"/><Relationship Id="rId102" Type="http://schemas.openxmlformats.org/officeDocument/2006/relationships/hyperlink" Target="https://www.mercycorps.org/blog/quick-facts-hurricane-dorian-bahamas" TargetMode="External"/><Relationship Id="rId123" Type="http://schemas.openxmlformats.org/officeDocument/2006/relationships/hyperlink" Target="https://www.nyc.gov/html/sirr/downloads/pdf/final_report/Ch_1_SandyImpacts_FINAL_singles.pdf" TargetMode="External"/><Relationship Id="rId144" Type="http://schemas.openxmlformats.org/officeDocument/2006/relationships/hyperlink" Target="https://earthquake.usgs.gov/earthquakes/events/1906calif/18april/casualties.php." TargetMode="External"/><Relationship Id="rId90" Type="http://schemas.openxmlformats.org/officeDocument/2006/relationships/hyperlink" Target="Https://doi.org/10.1016/j.engstruct.2014.08.019"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mailto:yxl1566@case.edu" TargetMode="External"/><Relationship Id="rId1" Type="http://schemas.openxmlformats.org/officeDocument/2006/relationships/hyperlink" Target="mailto:mxc1156@cas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58</Pages>
  <Words>18732</Words>
  <Characters>106773</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Mateng Cheng</dc:creator>
  <cp:lastModifiedBy>Mateng Cheng</cp:lastModifiedBy>
  <cp:revision>12</cp:revision>
  <cp:lastPrinted>2024-05-10T02:59:00Z</cp:lastPrinted>
  <dcterms:created xsi:type="dcterms:W3CDTF">2024-05-10T02:59:00Z</dcterms:created>
  <dcterms:modified xsi:type="dcterms:W3CDTF">2024-05-24T05:54:00Z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2023-07-18T14:52:41Z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3911fd61-89da-4e8c-a715-08c62858ff9d</vt:lpwstr>
  </property>
  <property fmtid="{D5CDD505-2E9C-101B-9397-08002B2CF9AE}" pid="7" name="MSIP_Label_defa4170-0d19-0005-0004-bc88714345d2_ActionId">
    <vt:lpwstr>43c6101d-d65d-4812-b0f1-9ab1145f58ca</vt:lpwstr>
  </property>
  <property fmtid="{D5CDD505-2E9C-101B-9397-08002B2CF9AE}" pid="8" name="MSIP_Label_defa4170-0d19-0005-0004-bc88714345d2_ContentBits">
    <vt:lpwstr>0</vt:lpwstr>
  </property>
  <property fmtid="{D5CDD505-2E9C-101B-9397-08002B2CF9AE}" pid="9" name="ZOTERO_PREF_1">
    <vt:lpwstr>&lt;data data-version="3" zotero-version="6.0.27"&gt;&lt;session id="Jpr2trNE"/&gt;&lt;style id="http://www.zotero.org/styles/apa" locale="en-US" hasBibliography="1" bibliographyStyleHasBeenSet="1"/&gt;&lt;prefs&gt;&lt;pref name="fieldType" value="Field"/&gt;&lt;/prefs&gt;&lt;/data&gt;</vt:lpwstr>
  </property>
  <property fmtid="{D5CDD505-2E9C-101B-9397-08002B2CF9AE}" pid="10" name="GrammarlyDocumentId">
    <vt:lpwstr>fc44c07c80fb99f88422e3a0c3c000ab9fcf3e219adbf432066e3d5a18f80e35</vt:lpwstr>
  </property>
  <property fmtid="{D5CDD505-2E9C-101B-9397-08002B2CF9AE}" pid="11" name="KSOProductBuildVer">
    <vt:lpwstr>2052-5.7.1.8092</vt:lpwstr>
  </property>
</Properties>
</file>